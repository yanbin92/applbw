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6FEB" w:rsidRDefault="00B56FEB" w:rsidP="00B56FEB">
      <w:pPr>
        <w:jc w:val="center"/>
        <w:rPr>
          <w:sz w:val="32"/>
        </w:rPr>
      </w:pPr>
    </w:p>
    <w:p w:rsidR="00B56FEB" w:rsidRDefault="00B56FEB" w:rsidP="00B56FEB">
      <w:pPr>
        <w:jc w:val="center"/>
        <w:rPr>
          <w:sz w:val="32"/>
        </w:rPr>
      </w:pPr>
    </w:p>
    <w:p w:rsidR="00B56FEB" w:rsidRDefault="00B56FEB" w:rsidP="00B56FEB">
      <w:pPr>
        <w:jc w:val="center"/>
        <w:rPr>
          <w:sz w:val="32"/>
        </w:rPr>
      </w:pPr>
    </w:p>
    <w:p w:rsidR="00B56FEB" w:rsidRDefault="00B56FEB" w:rsidP="00B56FEB">
      <w:pPr>
        <w:jc w:val="center"/>
        <w:rPr>
          <w:sz w:val="32"/>
        </w:rPr>
      </w:pPr>
    </w:p>
    <w:p w:rsidR="00B56FEB" w:rsidRDefault="00B56FEB" w:rsidP="00B56FEB">
      <w:pPr>
        <w:jc w:val="center"/>
        <w:rPr>
          <w:sz w:val="32"/>
        </w:rPr>
      </w:pPr>
    </w:p>
    <w:p w:rsidR="00B56FEB" w:rsidRDefault="00B56FEB" w:rsidP="00B56FEB">
      <w:pPr>
        <w:pStyle w:val="a7"/>
        <w:spacing w:line="480" w:lineRule="auto"/>
        <w:jc w:val="center"/>
        <w:rPr>
          <w:rFonts w:ascii="宋体" w:hAnsi="宋体"/>
          <w:b/>
          <w:sz w:val="52"/>
          <w:szCs w:val="52"/>
        </w:rPr>
      </w:pPr>
      <w:r w:rsidRPr="00B56FEB">
        <w:rPr>
          <w:rFonts w:ascii="宋体" w:hAnsi="宋体" w:hint="eastAsia"/>
          <w:b/>
          <w:sz w:val="52"/>
          <w:szCs w:val="52"/>
        </w:rPr>
        <w:t>蓝泊湾</w:t>
      </w:r>
      <w:r>
        <w:rPr>
          <w:rFonts w:ascii="宋体" w:hAnsi="宋体" w:hint="eastAsia"/>
          <w:b/>
          <w:sz w:val="52"/>
          <w:szCs w:val="52"/>
        </w:rPr>
        <w:t>智慧社区</w:t>
      </w:r>
      <w:r w:rsidRPr="00B56FEB">
        <w:rPr>
          <w:rFonts w:ascii="宋体" w:hAnsi="宋体" w:hint="eastAsia"/>
          <w:b/>
          <w:sz w:val="52"/>
          <w:szCs w:val="52"/>
        </w:rPr>
        <w:t>APP</w:t>
      </w:r>
    </w:p>
    <w:p w:rsidR="00B56FEB" w:rsidRPr="004936EE" w:rsidRDefault="00B56FEB" w:rsidP="00B56FEB">
      <w:pPr>
        <w:jc w:val="center"/>
        <w:rPr>
          <w:rFonts w:eastAsia="方正仿宋简体"/>
          <w:b/>
          <w:sz w:val="44"/>
        </w:rPr>
      </w:pPr>
      <w:r>
        <w:rPr>
          <w:rFonts w:eastAsia="方正仿宋简体" w:hint="eastAsia"/>
          <w:b/>
          <w:sz w:val="44"/>
        </w:rPr>
        <w:t>（</w:t>
      </w:r>
      <w:r w:rsidRPr="004936EE">
        <w:rPr>
          <w:rFonts w:eastAsia="方正仿宋简体" w:hint="eastAsia"/>
          <w:b/>
          <w:sz w:val="44"/>
        </w:rPr>
        <w:t>使用说明书</w:t>
      </w:r>
      <w:r>
        <w:rPr>
          <w:rFonts w:eastAsia="方正仿宋简体" w:hint="eastAsia"/>
          <w:b/>
          <w:sz w:val="44"/>
        </w:rPr>
        <w:t>）</w:t>
      </w: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eastAsia="方正仿宋简体"/>
          <w:sz w:val="44"/>
        </w:rPr>
      </w:pPr>
    </w:p>
    <w:p w:rsidR="00B56FEB" w:rsidRDefault="00B56FEB" w:rsidP="00B56FEB">
      <w:pPr>
        <w:jc w:val="center"/>
        <w:rPr>
          <w:rFonts w:ascii="宋体" w:hAnsi="宋体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二○一五年十一月</w:t>
      </w:r>
    </w:p>
    <w:p w:rsidR="00B56FEB" w:rsidRDefault="00B56FEB" w:rsidP="00B56FEB">
      <w:pPr>
        <w:jc w:val="center"/>
        <w:rPr>
          <w:sz w:val="32"/>
        </w:rPr>
      </w:pPr>
    </w:p>
    <w:p w:rsidR="00B56FEB" w:rsidRPr="007D37E9" w:rsidRDefault="00B56FEB" w:rsidP="007D37E9">
      <w:pPr>
        <w:pStyle w:val="10"/>
        <w:rPr>
          <w:rPrChange w:id="1" w:author="Sky123.Org" w:date="2016-03-04T09:41:00Z">
            <w:rPr/>
          </w:rPrChange>
        </w:rPr>
      </w:pPr>
      <w:r w:rsidRPr="007D37E9">
        <w:rPr>
          <w:rFonts w:hint="eastAsia"/>
        </w:rPr>
        <w:t>上海永天科技</w:t>
      </w:r>
      <w:r w:rsidRPr="007D37E9">
        <w:rPr>
          <w:rFonts w:hint="eastAsia"/>
          <w:rPrChange w:id="2" w:author="Sky123.Org" w:date="2016-03-04T09:41:00Z">
            <w:rPr>
              <w:rFonts w:hint="eastAsia"/>
            </w:rPr>
          </w:rPrChange>
        </w:rPr>
        <w:t>股份有限公司</w:t>
      </w:r>
    </w:p>
    <w:p w:rsidR="00B56FEB" w:rsidRDefault="00B56FEB">
      <w:pPr>
        <w:widowControl/>
        <w:jc w:val="left"/>
        <w:rPr>
          <w:rFonts w:ascii="Times New Roman" w:eastAsia="宋体" w:hAnsi="Times New Roman" w:cs="Times New Roman"/>
          <w:b/>
          <w:sz w:val="32"/>
          <w:szCs w:val="32"/>
        </w:rPr>
      </w:pPr>
    </w:p>
    <w:p w:rsidR="00B56FEB" w:rsidRDefault="00B56FEB">
      <w:pPr>
        <w:widowControl/>
        <w:jc w:val="left"/>
        <w:rPr>
          <w:rFonts w:ascii="Times New Roman" w:eastAsia="宋体" w:hAnsi="Times New Roman" w:cs="Times New Roman"/>
          <w:b/>
          <w:sz w:val="32"/>
          <w:szCs w:val="32"/>
        </w:rPr>
      </w:pPr>
      <w:r>
        <w:rPr>
          <w:rFonts w:ascii="Times New Roman" w:eastAsia="宋体" w:hAnsi="Times New Roman" w:cs="Times New Roman"/>
          <w:b/>
          <w:sz w:val="32"/>
          <w:szCs w:val="32"/>
        </w:rPr>
        <w:br w:type="page"/>
      </w:r>
    </w:p>
    <w:p w:rsidR="00B56FEB" w:rsidRDefault="00B56FEB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413862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56FEB" w:rsidRPr="00B56FEB" w:rsidRDefault="00B56FEB" w:rsidP="00B56FEB">
          <w:pPr>
            <w:pStyle w:val="TOC"/>
            <w:jc w:val="center"/>
            <w:rPr>
              <w:b/>
              <w:color w:val="auto"/>
              <w:sz w:val="40"/>
            </w:rPr>
          </w:pPr>
          <w:r w:rsidRPr="00B56FEB">
            <w:rPr>
              <w:b/>
              <w:color w:val="auto"/>
              <w:sz w:val="40"/>
              <w:lang w:val="zh-CN"/>
            </w:rPr>
            <w:t>目录</w:t>
          </w:r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r w:rsidRPr="00163106">
            <w:fldChar w:fldCharType="begin"/>
          </w:r>
          <w:r w:rsidR="00B56FEB">
            <w:instrText xml:space="preserve"> TOC \o "1-3" \h \z \u </w:instrText>
          </w:r>
          <w:r w:rsidRPr="00163106">
            <w:fldChar w:fldCharType="separate"/>
          </w:r>
          <w:hyperlink w:anchor="_Toc437617149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一、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引导页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_Toc437617149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3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0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二、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登录注册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_Toc437617150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4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1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三、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首页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_Toc437617151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6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2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四、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我的车牌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_Toc437617152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7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3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五、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我的车位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_Toc437617153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8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4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六、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访客登记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_Toc437617154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10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5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七、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维修服务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_Toc437617155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12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6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八、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门禁卡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_Toc437617156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15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P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asciiTheme="minorEastAsia" w:hAnsiTheme="minorEastAsia" w:cstheme="minorBidi"/>
              <w:b/>
              <w:noProof/>
              <w:kern w:val="2"/>
            </w:rPr>
          </w:pPr>
          <w:hyperlink w:anchor="_Toc437617157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九、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监控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_Toc437617157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16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335A1D" w:rsidRDefault="00163106" w:rsidP="00335A1D">
          <w:pPr>
            <w:pStyle w:val="20"/>
            <w:tabs>
              <w:tab w:val="left" w:pos="1050"/>
              <w:tab w:val="right" w:leader="dot" w:pos="9736"/>
            </w:tabs>
            <w:spacing w:line="480" w:lineRule="auto"/>
            <w:rPr>
              <w:rFonts w:cstheme="minorBidi"/>
              <w:noProof/>
              <w:kern w:val="2"/>
              <w:sz w:val="21"/>
            </w:rPr>
          </w:pPr>
          <w:hyperlink w:anchor="_Toc437617158" w:history="1"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十、</w:t>
            </w:r>
            <w:r w:rsidR="00335A1D" w:rsidRPr="00335A1D">
              <w:rPr>
                <w:rFonts w:asciiTheme="minorEastAsia" w:hAnsiTheme="minorEastAsia" w:cstheme="minorBidi"/>
                <w:b/>
                <w:noProof/>
                <w:kern w:val="2"/>
              </w:rPr>
              <w:tab/>
            </w:r>
            <w:r w:rsidR="00335A1D" w:rsidRPr="00335A1D">
              <w:rPr>
                <w:rStyle w:val="a8"/>
                <w:rFonts w:asciiTheme="minorEastAsia" w:hAnsiTheme="minorEastAsia" w:hint="eastAsia"/>
                <w:b/>
                <w:noProof/>
                <w:sz w:val="24"/>
              </w:rPr>
              <w:t>帮助中心</w:t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ab/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begin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instrText xml:space="preserve"> PAGEREF _Toc437617158 \h </w:instrTex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separate"/>
            </w:r>
            <w:r w:rsidR="00335A1D"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t>17</w:t>
            </w:r>
            <w:r w:rsidRPr="00335A1D">
              <w:rPr>
                <w:rFonts w:asciiTheme="minorEastAsia" w:hAnsiTheme="minorEastAsia"/>
                <w:b/>
                <w:noProof/>
                <w:webHidden/>
                <w:sz w:val="24"/>
              </w:rPr>
              <w:fldChar w:fldCharType="end"/>
            </w:r>
          </w:hyperlink>
        </w:p>
        <w:p w:rsidR="00B56FEB" w:rsidRDefault="00163106" w:rsidP="00B56FEB">
          <w:pPr>
            <w:spacing w:before="24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B56FEB" w:rsidRPr="00B56FEB" w:rsidRDefault="00B56FEB" w:rsidP="00B56FEB">
      <w:pPr>
        <w:widowControl/>
        <w:jc w:val="left"/>
      </w:pPr>
      <w:r>
        <w:br w:type="page"/>
      </w:r>
    </w:p>
    <w:p w:rsidR="00984C15" w:rsidRDefault="006C16D8" w:rsidP="00984C15">
      <w:pPr>
        <w:pStyle w:val="2"/>
      </w:pPr>
      <w:bookmarkStart w:id="3" w:name="_Toc437617149"/>
      <w:r>
        <w:rPr>
          <w:rFonts w:hint="eastAsia"/>
        </w:rPr>
        <w:lastRenderedPageBreak/>
        <w:t>引导页</w:t>
      </w:r>
      <w:bookmarkEnd w:id="3"/>
    </w:p>
    <w:p w:rsidR="004D233C" w:rsidRDefault="006C16D8" w:rsidP="004D233C">
      <w:pPr>
        <w:ind w:left="1470" w:hangingChars="700" w:hanging="1470"/>
      </w:pPr>
      <w:r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33C">
        <w:t>图</w:t>
      </w:r>
      <w:r w:rsidR="004D233C">
        <w:t xml:space="preserve">1                           </w:t>
      </w:r>
      <w:r w:rsidR="004D233C">
        <w:t>图</w:t>
      </w:r>
      <w:r w:rsidR="00E12F9F">
        <w:t xml:space="preserve">2     </w:t>
      </w:r>
      <w:r w:rsidR="004D233C">
        <w:t>图</w:t>
      </w:r>
      <w:r w:rsidR="004D233C">
        <w:t>3</w:t>
      </w:r>
    </w:p>
    <w:p w:rsidR="00344195" w:rsidRPr="00344195" w:rsidRDefault="004D233C" w:rsidP="00344195">
      <w:pPr>
        <w:pStyle w:val="a5"/>
        <w:numPr>
          <w:ilvl w:val="0"/>
          <w:numId w:val="6"/>
        </w:numPr>
        <w:ind w:firstLineChars="0"/>
        <w:rPr>
          <w:sz w:val="24"/>
        </w:rPr>
      </w:pPr>
      <w:r w:rsidRPr="004D233C">
        <w:rPr>
          <w:sz w:val="24"/>
        </w:rPr>
        <w:t>图</w:t>
      </w:r>
      <w:r w:rsidRPr="004D233C">
        <w:rPr>
          <w:sz w:val="24"/>
        </w:rPr>
        <w:t>1</w:t>
      </w:r>
      <w:r w:rsidRPr="004D233C">
        <w:rPr>
          <w:sz w:val="24"/>
        </w:rPr>
        <w:t>至图</w:t>
      </w:r>
      <w:r w:rsidRPr="004D233C">
        <w:rPr>
          <w:sz w:val="24"/>
        </w:rPr>
        <w:t>3</w:t>
      </w:r>
      <w:r w:rsidRPr="004D233C">
        <w:rPr>
          <w:sz w:val="24"/>
        </w:rPr>
        <w:t>为引导页，在程序安装或更新后初次启动时出现，左右滑动即可切换页面，至图</w:t>
      </w:r>
      <w:r w:rsidRPr="004D233C">
        <w:rPr>
          <w:rFonts w:hint="eastAsia"/>
          <w:sz w:val="24"/>
        </w:rPr>
        <w:t>3</w:t>
      </w:r>
      <w:r w:rsidRPr="004D233C">
        <w:rPr>
          <w:rFonts w:hint="eastAsia"/>
          <w:sz w:val="24"/>
        </w:rPr>
        <w:t>处点击开始体验</w:t>
      </w:r>
      <w:r>
        <w:rPr>
          <w:rFonts w:hint="eastAsia"/>
          <w:sz w:val="24"/>
        </w:rPr>
        <w:t>即可跳转至登录页面。</w:t>
      </w:r>
    </w:p>
    <w:p w:rsidR="00344195" w:rsidRPr="00344195" w:rsidRDefault="00344195" w:rsidP="00344195">
      <w:pPr>
        <w:rPr>
          <w:sz w:val="24"/>
        </w:rPr>
      </w:pPr>
    </w:p>
    <w:p w:rsidR="004D233C" w:rsidRPr="00344195" w:rsidRDefault="002C54C3" w:rsidP="00344195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4D233C" w:rsidRDefault="004D233C" w:rsidP="004D233C">
      <w:pPr>
        <w:pStyle w:val="2"/>
      </w:pPr>
      <w:bookmarkStart w:id="4" w:name="_Toc437617150"/>
      <w:r>
        <w:rPr>
          <w:rFonts w:hint="eastAsia"/>
        </w:rPr>
        <w:lastRenderedPageBreak/>
        <w:t>登录</w:t>
      </w:r>
      <w:r w:rsidR="00E12F9F">
        <w:rPr>
          <w:rFonts w:hint="eastAsia"/>
        </w:rPr>
        <w:t>注册</w:t>
      </w:r>
      <w:bookmarkEnd w:id="4"/>
    </w:p>
    <w:p w:rsidR="004D233C" w:rsidRDefault="00163106" w:rsidP="004D233C"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右箭头 2" o:spid="_x0000_s1026" type="#_x0000_t13" style="position:absolute;left:0;text-align:left;margin-left:177pt;margin-top:132.05pt;width:59.25pt;height:3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" adj="14491" fillcolor="#5b9bd5 [3204]" strokecolor="#1f4d78 [1604]" strokeweight="1pt"/>
        </w:pict>
      </w:r>
      <w:r w:rsidR="004D233C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F9F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F9F" w:rsidRDefault="00163106" w:rsidP="00E12F9F">
      <w:pPr>
        <w:jc w:val="left"/>
      </w:pPr>
      <w:r>
        <w:rPr>
          <w:noProof/>
        </w:rPr>
        <w:pict>
          <v:shape id="右箭头 9" o:spid="_x0000_s1051" type="#_x0000_t13" style="position:absolute;margin-left:177pt;margin-top:145.4pt;width:59.25pt;height:3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" adj="14491" fillcolor="#5b9bd5 [3204]" strokecolor="#1f4d78 [1604]" strokeweight="1pt"/>
        </w:pict>
      </w:r>
      <w:r w:rsidR="00E12F9F">
        <w:t>图</w:t>
      </w:r>
      <w:r w:rsidR="00E12F9F">
        <w:rPr>
          <w:rFonts w:hint="eastAsia"/>
        </w:rPr>
        <w:t>4</w:t>
      </w:r>
      <w:r w:rsidR="00E12F9F">
        <w:t>图</w:t>
      </w:r>
      <w:r w:rsidR="00E12F9F">
        <w:rPr>
          <w:rFonts w:hint="eastAsia"/>
        </w:rPr>
        <w:t>5</w:t>
      </w:r>
      <w:r w:rsidR="00E12F9F">
        <w:rPr>
          <w:noProof/>
        </w:rPr>
        <w:drawing>
          <wp:inline distT="0" distB="0" distL="0" distR="0">
            <wp:extent cx="2048400" cy="36432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F9F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39" w:rsidRDefault="009F3A39" w:rsidP="00E12F9F">
      <w:pPr>
        <w:jc w:val="left"/>
      </w:pPr>
      <w:r>
        <w:t>图</w:t>
      </w:r>
      <w:r>
        <w:rPr>
          <w:rFonts w:hint="eastAsia"/>
        </w:rPr>
        <w:t xml:space="preserve">6  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7                         </w:t>
      </w:r>
    </w:p>
    <w:p w:rsidR="002C54C3" w:rsidRDefault="002C54C3" w:rsidP="00E12F9F">
      <w:pPr>
        <w:jc w:val="left"/>
      </w:pPr>
    </w:p>
    <w:p w:rsidR="009F3A39" w:rsidRPr="002C54C3" w:rsidRDefault="009F3A39" w:rsidP="002C54C3">
      <w:pPr>
        <w:pStyle w:val="a5"/>
        <w:numPr>
          <w:ilvl w:val="0"/>
          <w:numId w:val="7"/>
        </w:numPr>
        <w:ind w:firstLineChars="0"/>
        <w:jc w:val="left"/>
        <w:rPr>
          <w:sz w:val="24"/>
        </w:rPr>
      </w:pPr>
      <w:r w:rsidRPr="002C54C3">
        <w:rPr>
          <w:rFonts w:hint="eastAsia"/>
          <w:sz w:val="24"/>
        </w:rPr>
        <w:t>图</w:t>
      </w:r>
      <w:r w:rsidRPr="002C54C3">
        <w:rPr>
          <w:rFonts w:hint="eastAsia"/>
          <w:sz w:val="24"/>
        </w:rPr>
        <w:t>4</w:t>
      </w:r>
      <w:r w:rsidRPr="002C54C3">
        <w:rPr>
          <w:rFonts w:hint="eastAsia"/>
          <w:sz w:val="24"/>
        </w:rPr>
        <w:t>为</w:t>
      </w:r>
      <w:r w:rsidR="002C54C3" w:rsidRPr="002C54C3">
        <w:rPr>
          <w:rFonts w:hint="eastAsia"/>
          <w:sz w:val="24"/>
        </w:rPr>
        <w:t>登录界面，用户首次登录需要注册账号，点击注册字样进行注册</w:t>
      </w:r>
    </w:p>
    <w:p w:rsidR="005B0AD1" w:rsidRPr="002C54C3" w:rsidRDefault="002C54C3" w:rsidP="00FA2233">
      <w:pPr>
        <w:pStyle w:val="a5"/>
        <w:numPr>
          <w:ilvl w:val="0"/>
          <w:numId w:val="7"/>
        </w:numPr>
        <w:ind w:firstLineChars="0"/>
        <w:jc w:val="left"/>
        <w:rPr>
          <w:sz w:val="24"/>
        </w:rPr>
      </w:pPr>
      <w:r w:rsidRPr="002C54C3">
        <w:rPr>
          <w:sz w:val="24"/>
        </w:rPr>
        <w:lastRenderedPageBreak/>
        <w:t>图</w:t>
      </w:r>
      <w:r w:rsidRPr="002C54C3">
        <w:rPr>
          <w:rFonts w:hint="eastAsia"/>
          <w:sz w:val="24"/>
        </w:rPr>
        <w:t>5</w:t>
      </w:r>
      <w:r w:rsidRPr="002C54C3">
        <w:rPr>
          <w:rFonts w:hint="eastAsia"/>
          <w:sz w:val="24"/>
        </w:rPr>
        <w:t>为注册界面，按要求输入手机号、姓名、性别、业主及密码，点击提交进行注册申请。</w:t>
      </w:r>
      <w:ins w:id="5" w:author="Wei Zhan" w:date="2016-01-26T16:34:00Z">
        <w:r w:rsidR="005B0AD1">
          <w:rPr>
            <w:rFonts w:hint="eastAsia"/>
            <w:sz w:val="24"/>
          </w:rPr>
          <w:t>增加密码重置</w:t>
        </w:r>
      </w:ins>
      <w:ins w:id="6" w:author="Wei Zhan" w:date="2016-02-02T14:17:00Z">
        <w:r w:rsidR="00FA2233">
          <w:rPr>
            <w:rFonts w:hint="eastAsia"/>
            <w:sz w:val="24"/>
          </w:rPr>
          <w:t>，</w:t>
        </w:r>
      </w:ins>
    </w:p>
    <w:p w:rsidR="002C54C3" w:rsidRDefault="002C54C3" w:rsidP="002C54C3">
      <w:pPr>
        <w:pStyle w:val="a5"/>
        <w:numPr>
          <w:ilvl w:val="0"/>
          <w:numId w:val="7"/>
        </w:numPr>
        <w:ind w:firstLineChars="0"/>
        <w:jc w:val="left"/>
        <w:rPr>
          <w:sz w:val="24"/>
        </w:rPr>
      </w:pPr>
      <w:r w:rsidRPr="002C54C3">
        <w:rPr>
          <w:sz w:val="24"/>
        </w:rPr>
        <w:t>输入注册成功的账号密码，点击登录（如图</w:t>
      </w:r>
      <w:r w:rsidRPr="002C54C3">
        <w:rPr>
          <w:rFonts w:hint="eastAsia"/>
          <w:sz w:val="24"/>
        </w:rPr>
        <w:t>7</w:t>
      </w:r>
      <w:r w:rsidRPr="002C54C3">
        <w:rPr>
          <w:rFonts w:hint="eastAsia"/>
          <w:sz w:val="24"/>
        </w:rPr>
        <w:t>），登录成功后跳转至首页（如图</w:t>
      </w:r>
      <w:r w:rsidRPr="002C54C3">
        <w:rPr>
          <w:rFonts w:hint="eastAsia"/>
          <w:sz w:val="24"/>
        </w:rPr>
        <w:t>8</w:t>
      </w:r>
      <w:r w:rsidRPr="002C54C3">
        <w:rPr>
          <w:rFonts w:hint="eastAsia"/>
          <w:sz w:val="24"/>
        </w:rPr>
        <w:t>）。</w:t>
      </w:r>
    </w:p>
    <w:p w:rsidR="002C54C3" w:rsidRDefault="002C54C3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2C54C3" w:rsidRDefault="002C54C3" w:rsidP="002C54C3">
      <w:pPr>
        <w:pStyle w:val="2"/>
      </w:pPr>
      <w:bookmarkStart w:id="7" w:name="_Toc437617151"/>
      <w:r>
        <w:rPr>
          <w:rFonts w:hint="eastAsia"/>
        </w:rPr>
        <w:lastRenderedPageBreak/>
        <w:t>首页</w:t>
      </w:r>
      <w:bookmarkEnd w:id="7"/>
    </w:p>
    <w:p w:rsidR="002C54C3" w:rsidRDefault="00163106" w:rsidP="002C54C3">
      <w:r>
        <w:rPr>
          <w:noProof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左右箭头 12" o:spid="_x0000_s1050" type="#_x0000_t69" style="position:absolute;left:0;text-align:left;margin-left:184.5pt;margin-top:141.8pt;width:87pt;height:4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" adj="5679" fillcolor="#5b9bd5 [3204]" strokecolor="#1f4d78 [1604]" strokeweight="1pt"/>
        </w:pict>
      </w:r>
      <w:r w:rsidR="002C54C3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3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C3" w:rsidRDefault="002C54C3" w:rsidP="002C54C3">
      <w:r>
        <w:t>图</w:t>
      </w:r>
      <w:r>
        <w:rPr>
          <w:rFonts w:hint="eastAsia"/>
        </w:rPr>
        <w:t xml:space="preserve">8                                                  </w:t>
      </w:r>
      <w:r>
        <w:t>图</w:t>
      </w:r>
      <w:r>
        <w:rPr>
          <w:rFonts w:hint="eastAsia"/>
        </w:rPr>
        <w:t xml:space="preserve">9                  </w:t>
      </w:r>
    </w:p>
    <w:p w:rsidR="004D55A3" w:rsidRDefault="004D55A3" w:rsidP="007C103B">
      <w:pPr>
        <w:pStyle w:val="a5"/>
        <w:numPr>
          <w:ilvl w:val="0"/>
          <w:numId w:val="8"/>
        </w:numPr>
        <w:ind w:firstLineChars="0"/>
        <w:rPr>
          <w:sz w:val="24"/>
        </w:rPr>
      </w:pPr>
      <w:r w:rsidRPr="004D55A3">
        <w:rPr>
          <w:sz w:val="24"/>
        </w:rPr>
        <w:t>点击</w:t>
      </w:r>
      <w:r>
        <w:rPr>
          <w:sz w:val="24"/>
        </w:rPr>
        <w:t>页面下部分各个区域</w:t>
      </w:r>
      <w:r w:rsidR="00A06075" w:rsidRPr="004D55A3">
        <w:rPr>
          <w:sz w:val="24"/>
        </w:rPr>
        <w:t>即可</w:t>
      </w:r>
      <w:r w:rsidRPr="004D55A3">
        <w:rPr>
          <w:sz w:val="24"/>
        </w:rPr>
        <w:t>跳转至</w:t>
      </w:r>
      <w:r>
        <w:rPr>
          <w:sz w:val="24"/>
        </w:rPr>
        <w:t>各个模块。</w:t>
      </w:r>
    </w:p>
    <w:p w:rsidR="00A06075" w:rsidRPr="004D55A3" w:rsidRDefault="004D55A3" w:rsidP="007C103B">
      <w:pPr>
        <w:pStyle w:val="a5"/>
        <w:numPr>
          <w:ilvl w:val="0"/>
          <w:numId w:val="8"/>
        </w:numPr>
        <w:ind w:firstLineChars="0"/>
        <w:rPr>
          <w:sz w:val="24"/>
        </w:rPr>
      </w:pPr>
      <w:r>
        <w:rPr>
          <w:sz w:val="24"/>
        </w:rPr>
        <w:t>首页目前有六大模块：</w:t>
      </w:r>
      <w:del w:id="8" w:author="Wei Zhan" w:date="2016-01-26T16:35:00Z">
        <w:r w:rsidDel="005B0AD1">
          <w:rPr>
            <w:sz w:val="24"/>
          </w:rPr>
          <w:delText>我的车牌</w:delText>
        </w:r>
      </w:del>
      <w:ins w:id="9" w:author="Wei Zhan" w:date="2016-01-26T16:35:00Z">
        <w:r w:rsidR="005B0AD1">
          <w:rPr>
            <w:sz w:val="24"/>
          </w:rPr>
          <w:t>车辆管理</w:t>
        </w:r>
      </w:ins>
      <w:r w:rsidR="00A06075" w:rsidRPr="004D55A3">
        <w:rPr>
          <w:sz w:val="24"/>
        </w:rPr>
        <w:t>、</w:t>
      </w:r>
      <w:ins w:id="10" w:author="Wei Zhan" w:date="2016-01-26T16:36:00Z">
        <w:r w:rsidR="005B0AD1">
          <w:rPr>
            <w:sz w:val="24"/>
          </w:rPr>
          <w:t>可视</w:t>
        </w:r>
      </w:ins>
      <w:r>
        <w:rPr>
          <w:sz w:val="24"/>
        </w:rPr>
        <w:t>门禁</w:t>
      </w:r>
      <w:del w:id="11" w:author="Wei Zhan" w:date="2016-01-26T16:35:00Z">
        <w:r w:rsidDel="005B0AD1">
          <w:rPr>
            <w:sz w:val="24"/>
          </w:rPr>
          <w:delText>卡</w:delText>
        </w:r>
      </w:del>
      <w:r w:rsidR="00A06075" w:rsidRPr="004D55A3">
        <w:rPr>
          <w:sz w:val="24"/>
        </w:rPr>
        <w:t>、</w:t>
      </w:r>
      <w:r>
        <w:rPr>
          <w:sz w:val="24"/>
        </w:rPr>
        <w:t>家庭</w:t>
      </w:r>
      <w:r w:rsidR="00A06075" w:rsidRPr="004D55A3">
        <w:rPr>
          <w:sz w:val="24"/>
        </w:rPr>
        <w:t>、</w:t>
      </w:r>
      <w:r>
        <w:rPr>
          <w:sz w:val="24"/>
        </w:rPr>
        <w:t>维修服务</w:t>
      </w:r>
      <w:r w:rsidR="00A06075" w:rsidRPr="004D55A3">
        <w:rPr>
          <w:sz w:val="24"/>
        </w:rPr>
        <w:t>、</w:t>
      </w:r>
      <w:r>
        <w:rPr>
          <w:sz w:val="24"/>
        </w:rPr>
        <w:t>监控</w:t>
      </w:r>
      <w:ins w:id="12" w:author="Wei Zhan" w:date="2016-01-26T16:36:00Z">
        <w:r w:rsidR="005B0AD1">
          <w:rPr>
            <w:sz w:val="24"/>
          </w:rPr>
          <w:t>求助</w:t>
        </w:r>
      </w:ins>
      <w:r w:rsidR="00A06075" w:rsidRPr="004D55A3">
        <w:rPr>
          <w:sz w:val="24"/>
        </w:rPr>
        <w:t>、帮助中心</w:t>
      </w:r>
      <w:r w:rsidR="006826F1" w:rsidRPr="004D55A3">
        <w:rPr>
          <w:sz w:val="24"/>
        </w:rPr>
        <w:t>，点击按钮跳转（如图</w:t>
      </w:r>
      <w:r w:rsidR="006826F1" w:rsidRPr="004D55A3">
        <w:rPr>
          <w:rFonts w:hint="eastAsia"/>
          <w:sz w:val="24"/>
        </w:rPr>
        <w:t>8</w:t>
      </w:r>
      <w:r w:rsidR="006826F1" w:rsidRPr="004D55A3">
        <w:rPr>
          <w:sz w:val="24"/>
        </w:rPr>
        <w:t>）。</w:t>
      </w:r>
      <w:r w:rsidR="00335A1D" w:rsidRPr="00335A1D">
        <w:rPr>
          <w:color w:val="FF0000"/>
          <w:sz w:val="24"/>
        </w:rPr>
        <w:t>注：家庭功能</w:t>
      </w:r>
      <w:del w:id="13" w:author="Wei Zhan" w:date="2016-02-02T14:20:00Z">
        <w:r w:rsidR="00335A1D" w:rsidRPr="00335A1D" w:rsidDel="00FA2233">
          <w:rPr>
            <w:color w:val="FF0000"/>
            <w:sz w:val="24"/>
          </w:rPr>
          <w:delText>会在后续版本推出，目前</w:delText>
        </w:r>
      </w:del>
      <w:ins w:id="14" w:author="Wei Zhan" w:date="2016-02-02T14:20:00Z">
        <w:r w:rsidR="00FA2233">
          <w:rPr>
            <w:color w:val="FF0000"/>
            <w:sz w:val="24"/>
          </w:rPr>
          <w:t>不包括在本</w:t>
        </w:r>
      </w:ins>
      <w:r w:rsidR="00335A1D" w:rsidRPr="00335A1D">
        <w:rPr>
          <w:color w:val="FF0000"/>
          <w:sz w:val="24"/>
        </w:rPr>
        <w:t>版本</w:t>
      </w:r>
      <w:del w:id="15" w:author="Wei Zhan" w:date="2016-02-02T14:20:00Z">
        <w:r w:rsidR="00335A1D" w:rsidRPr="00335A1D" w:rsidDel="00FA2233">
          <w:rPr>
            <w:color w:val="FF0000"/>
            <w:sz w:val="24"/>
          </w:rPr>
          <w:delText>还未包括</w:delText>
        </w:r>
      </w:del>
      <w:ins w:id="16" w:author="Wei Zhan" w:date="2016-02-02T14:20:00Z">
        <w:r w:rsidR="00FA2233">
          <w:rPr>
            <w:color w:val="FF0000"/>
            <w:sz w:val="24"/>
          </w:rPr>
          <w:t>内</w:t>
        </w:r>
      </w:ins>
      <w:r w:rsidR="00335A1D" w:rsidRPr="00335A1D">
        <w:rPr>
          <w:color w:val="FF0000"/>
          <w:sz w:val="24"/>
        </w:rPr>
        <w:t>。</w:t>
      </w:r>
    </w:p>
    <w:p w:rsidR="006826F1" w:rsidRPr="00D123E4" w:rsidRDefault="004D55A3" w:rsidP="00A06075">
      <w:pPr>
        <w:pStyle w:val="a5"/>
        <w:numPr>
          <w:ilvl w:val="0"/>
          <w:numId w:val="8"/>
        </w:numPr>
        <w:ind w:firstLineChars="0"/>
        <w:rPr>
          <w:sz w:val="24"/>
        </w:rPr>
      </w:pPr>
      <w:r>
        <w:rPr>
          <w:sz w:val="24"/>
        </w:rPr>
        <w:t>点击页面右上角小人可跳至我的页面（图</w:t>
      </w:r>
      <w:r>
        <w:rPr>
          <w:rFonts w:hint="eastAsia"/>
          <w:sz w:val="24"/>
        </w:rPr>
        <w:t>9</w:t>
      </w:r>
      <w:r>
        <w:rPr>
          <w:sz w:val="24"/>
        </w:rPr>
        <w:t>），</w:t>
      </w:r>
      <w:r w:rsidR="00D123E4" w:rsidRPr="00D123E4">
        <w:rPr>
          <w:sz w:val="24"/>
        </w:rPr>
        <w:t>我页面包含个人信息、退出功能。</w:t>
      </w:r>
    </w:p>
    <w:p w:rsidR="00163106" w:rsidRPr="00163106" w:rsidRDefault="00D123E4" w:rsidP="00163106">
      <w:pPr>
        <w:pStyle w:val="a5"/>
        <w:numPr>
          <w:ilvl w:val="0"/>
          <w:numId w:val="7"/>
        </w:numPr>
        <w:ind w:firstLineChars="0"/>
        <w:jc w:val="left"/>
        <w:rPr>
          <w:sz w:val="24"/>
          <w:rPrChange w:id="17" w:author="Wei Zhan" w:date="2016-02-02T14:20:00Z">
            <w:rPr/>
          </w:rPrChange>
        </w:rPr>
        <w:pPrChange w:id="18" w:author="Wei Zhan" w:date="2016-02-02T14:18:00Z">
          <w:pPr>
            <w:ind w:firstLineChars="150" w:firstLine="360"/>
          </w:pPr>
        </w:pPrChange>
      </w:pPr>
      <w:r w:rsidRPr="00D123E4">
        <w:rPr>
          <w:sz w:val="24"/>
        </w:rPr>
        <w:t>3.1</w:t>
      </w:r>
      <w:r>
        <w:rPr>
          <w:sz w:val="24"/>
        </w:rPr>
        <w:t xml:space="preserve">. </w:t>
      </w:r>
      <w:r w:rsidRPr="00D123E4">
        <w:rPr>
          <w:sz w:val="24"/>
        </w:rPr>
        <w:t>个人信息：包含头像、姓名、住址、二维码。</w:t>
      </w:r>
      <w:ins w:id="19" w:author="Wei Zhan" w:date="2016-02-02T14:18:00Z">
        <w:r w:rsidR="00FA2233">
          <w:rPr>
            <w:rFonts w:hint="eastAsia"/>
            <w:sz w:val="24"/>
          </w:rPr>
          <w:t>增加家庭信息</w:t>
        </w:r>
      </w:ins>
      <w:ins w:id="20" w:author="Wei Zhan" w:date="2016-02-02T14:19:00Z">
        <w:r w:rsidR="00FA2233">
          <w:rPr>
            <w:rFonts w:hint="eastAsia"/>
            <w:sz w:val="24"/>
          </w:rPr>
          <w:t>、</w:t>
        </w:r>
      </w:ins>
      <w:ins w:id="21" w:author="Wei Zhan" w:date="2016-02-02T14:18:00Z">
        <w:r w:rsidR="00FA2233">
          <w:rPr>
            <w:rFonts w:hint="eastAsia"/>
            <w:sz w:val="24"/>
          </w:rPr>
          <w:t>如几号楼，几号门，房间号。</w:t>
        </w:r>
      </w:ins>
      <w:ins w:id="22" w:author="Wei Zhan" w:date="2016-02-02T14:19:00Z">
        <w:r w:rsidR="00FA2233">
          <w:rPr>
            <w:rFonts w:hint="eastAsia"/>
            <w:sz w:val="24"/>
          </w:rPr>
          <w:t>--</w:t>
        </w:r>
        <w:r w:rsidR="00FA2233">
          <w:rPr>
            <w:sz w:val="24"/>
          </w:rPr>
          <w:t>家庭信息需要后台进行审核？</w:t>
        </w:r>
      </w:ins>
    </w:p>
    <w:p w:rsidR="00D123E4" w:rsidRPr="004D55A3" w:rsidRDefault="004D55A3" w:rsidP="004D55A3">
      <w:pPr>
        <w:ind w:firstLineChars="150" w:firstLine="360"/>
        <w:rPr>
          <w:sz w:val="24"/>
        </w:rPr>
      </w:pPr>
      <w:r>
        <w:rPr>
          <w:sz w:val="24"/>
        </w:rPr>
        <w:t>3.2</w:t>
      </w:r>
      <w:r w:rsidR="00D123E4" w:rsidRPr="004D55A3">
        <w:rPr>
          <w:sz w:val="24"/>
        </w:rPr>
        <w:t xml:space="preserve">. </w:t>
      </w:r>
      <w:r w:rsidR="00D123E4" w:rsidRPr="004D55A3">
        <w:rPr>
          <w:sz w:val="24"/>
        </w:rPr>
        <w:t>退出：点击即可退出当前账号，返回至登录界面。</w:t>
      </w:r>
    </w:p>
    <w:p w:rsidR="005922FF" w:rsidRPr="004D55A3" w:rsidRDefault="005922FF" w:rsidP="005922FF">
      <w:pPr>
        <w:widowControl/>
        <w:jc w:val="left"/>
        <w:rPr>
          <w:sz w:val="24"/>
        </w:rPr>
      </w:pPr>
      <w:r>
        <w:br w:type="page"/>
      </w:r>
    </w:p>
    <w:p w:rsidR="00D123E4" w:rsidRDefault="004D55A3" w:rsidP="00D123E4">
      <w:pPr>
        <w:pStyle w:val="2"/>
      </w:pPr>
      <w:bookmarkStart w:id="23" w:name="_Toc437617152"/>
      <w:del w:id="24" w:author="Wei Zhan" w:date="2016-01-26T16:38:00Z">
        <w:r w:rsidDel="005B0AD1">
          <w:lastRenderedPageBreak/>
          <w:delText>我的车</w:delText>
        </w:r>
      </w:del>
      <w:ins w:id="25" w:author="Wei Zhan" w:date="2016-01-26T16:38:00Z">
        <w:r w:rsidR="005B0AD1">
          <w:t>车辆管理</w:t>
        </w:r>
      </w:ins>
      <w:del w:id="26" w:author="Wei Zhan" w:date="2016-01-26T16:38:00Z">
        <w:r w:rsidDel="005B0AD1">
          <w:delText>牌</w:delText>
        </w:r>
      </w:del>
      <w:bookmarkEnd w:id="23"/>
    </w:p>
    <w:p w:rsidR="00D123E4" w:rsidRDefault="005A54E4" w:rsidP="00E82D4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D4B" w:rsidRDefault="00E82D4B" w:rsidP="00E82D4B">
      <w:pPr>
        <w:jc w:val="center"/>
      </w:pPr>
      <w:r>
        <w:t>图</w:t>
      </w:r>
      <w:r>
        <w:rPr>
          <w:rFonts w:hint="eastAsia"/>
        </w:rPr>
        <w:t>10</w:t>
      </w:r>
    </w:p>
    <w:p w:rsidR="00DD338F" w:rsidRPr="004D55A3" w:rsidRDefault="00214EE3" w:rsidP="004D55A3">
      <w:pPr>
        <w:pStyle w:val="a5"/>
        <w:numPr>
          <w:ilvl w:val="0"/>
          <w:numId w:val="10"/>
        </w:numPr>
        <w:ind w:firstLineChars="0"/>
        <w:jc w:val="left"/>
        <w:rPr>
          <w:sz w:val="24"/>
        </w:rPr>
      </w:pPr>
      <w:r w:rsidRPr="00D56E3B">
        <w:rPr>
          <w:sz w:val="24"/>
        </w:rPr>
        <w:t>我的车位：</w:t>
      </w:r>
      <w:r w:rsidR="00DD338F" w:rsidRPr="00D56E3B">
        <w:rPr>
          <w:sz w:val="24"/>
        </w:rPr>
        <w:t>用户可以输入车牌号来绑定车位。</w:t>
      </w:r>
    </w:p>
    <w:p w:rsidR="005922FF" w:rsidRPr="004D55A3" w:rsidRDefault="00DD338F" w:rsidP="004D55A3">
      <w:pPr>
        <w:pStyle w:val="a5"/>
        <w:numPr>
          <w:ilvl w:val="0"/>
          <w:numId w:val="10"/>
        </w:numPr>
        <w:ind w:firstLineChars="0"/>
        <w:jc w:val="left"/>
        <w:rPr>
          <w:sz w:val="24"/>
        </w:rPr>
      </w:pPr>
      <w:r w:rsidRPr="00D56E3B">
        <w:rPr>
          <w:sz w:val="24"/>
        </w:rPr>
        <w:t>访客登记：提供访客的登记与历史记录的查看。</w:t>
      </w:r>
      <w:ins w:id="27" w:author="Wei Zhan" w:date="2016-02-02T14:53:00Z">
        <w:r w:rsidR="00013F8E">
          <w:rPr>
            <w:sz w:val="24"/>
          </w:rPr>
          <w:t>（</w:t>
        </w:r>
        <w:r w:rsidR="00013F8E">
          <w:rPr>
            <w:rFonts w:hint="eastAsia"/>
            <w:sz w:val="24"/>
          </w:rPr>
          <w:t>建议修改为“访客车位登记</w:t>
        </w:r>
        <w:bookmarkStart w:id="28" w:name="_GoBack"/>
        <w:bookmarkEnd w:id="28"/>
        <w:r w:rsidR="00013F8E">
          <w:rPr>
            <w:rFonts w:hint="eastAsia"/>
            <w:sz w:val="24"/>
          </w:rPr>
          <w:t>”</w:t>
        </w:r>
        <w:r w:rsidR="00013F8E">
          <w:rPr>
            <w:sz w:val="24"/>
          </w:rPr>
          <w:t>）</w:t>
        </w:r>
      </w:ins>
      <w:r w:rsidR="00963A7E">
        <w:br w:type="page"/>
      </w:r>
    </w:p>
    <w:p w:rsidR="00963A7E" w:rsidRDefault="00963A7E" w:rsidP="00963A7E">
      <w:pPr>
        <w:pStyle w:val="2"/>
      </w:pPr>
      <w:bookmarkStart w:id="29" w:name="_Toc437617153"/>
      <w:r>
        <w:rPr>
          <w:rFonts w:hint="eastAsia"/>
        </w:rPr>
        <w:lastRenderedPageBreak/>
        <w:t>我的车位</w:t>
      </w:r>
      <w:bookmarkEnd w:id="29"/>
    </w:p>
    <w:p w:rsidR="00963A7E" w:rsidRDefault="00163106" w:rsidP="00963A7E">
      <w:pPr>
        <w:ind w:left="840" w:hangingChars="400" w:hanging="840"/>
      </w:pPr>
      <w:r w:rsidRPr="00163106">
        <w:rPr>
          <w:noProof/>
          <w:color w:val="FF0000"/>
        </w:rPr>
        <w:pict>
          <v:shape id="右箭头 28" o:spid="_x0000_s1049" type="#_x0000_t13" style="position:absolute;left:0;text-align:left;margin-left:271.5pt;margin-top:21.05pt;width:30pt;height:1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" adj="17280" fillcolor="red" strokecolor="#1f4d78 [1604]" strokeweight="1pt"/>
        </w:pict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048" type="#_x0000_t202" style="position:absolute;left:0;text-align:left;margin-left:202.5pt;margin-top:16.55pt;width:98.25pt;height:21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" stroked="f">
            <v:textbox>
              <w:txbxContent>
                <w:p w:rsidR="00963A7E" w:rsidRPr="00963A7E" w:rsidRDefault="00963A7E">
                  <w:pPr>
                    <w:rPr>
                      <w:b/>
                      <w:color w:val="FF0000"/>
                      <w:sz w:val="24"/>
                    </w:rPr>
                  </w:pPr>
                  <w:r w:rsidRPr="00963A7E">
                    <w:rPr>
                      <w:b/>
                      <w:color w:val="FF0000"/>
                      <w:sz w:val="24"/>
                    </w:rPr>
                    <w:t>添加</w:t>
                  </w:r>
                  <w:r w:rsidRPr="00963A7E">
                    <w:rPr>
                      <w:rFonts w:hint="eastAsia"/>
                      <w:b/>
                      <w:color w:val="FF0000"/>
                      <w:sz w:val="24"/>
                    </w:rPr>
                    <w:t>车位</w:t>
                  </w:r>
                </w:p>
              </w:txbxContent>
            </v:textbox>
            <w10:wrap type="square" anchorx="margin"/>
          </v:shape>
        </w:pict>
      </w:r>
      <w:r w:rsidRPr="00163106">
        <w:rPr>
          <w:noProof/>
          <w:color w:val="FF0000"/>
        </w:rPr>
        <w:pict>
          <v:shape id="右箭头 23" o:spid="_x0000_s1047" type="#_x0000_t13" style="position:absolute;left:0;text-align:left;margin-left:170.25pt;margin-top:21.05pt;width:30pt;height:1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" adj="17280" fillcolor="red" strokecolor="#1f4d78 [1604]" strokeweight="1pt"/>
        </w:pict>
      </w:r>
      <w:r>
        <w:rPr>
          <w:noProof/>
        </w:rPr>
        <w:pict>
          <v:oval id="椭圆 25" o:spid="_x0000_s1046" style="position:absolute;left:0;text-align:left;margin-left:143.25pt;margin-top:18.8pt;width:17.25pt;height:16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" filled="f" strokecolor="red" strokeweight="1pt">
            <v:stroke joinstyle="miter"/>
          </v:oval>
        </w:pict>
      </w:r>
      <w:r w:rsidR="00963A7E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3A7E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3A7E" w:rsidRDefault="00963A7E" w:rsidP="00963A7E">
      <w:r>
        <w:t>图</w:t>
      </w:r>
      <w:r>
        <w:rPr>
          <w:rFonts w:hint="eastAsia"/>
        </w:rPr>
        <w:t xml:space="preserve">11                            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12              </w:t>
      </w:r>
    </w:p>
    <w:p w:rsidR="00963A7E" w:rsidRDefault="004D55A3" w:rsidP="00963A7E">
      <w:r>
        <w:rPr>
          <w:rFonts w:hint="eastAsia"/>
          <w:noProof/>
        </w:rPr>
        <w:drawing>
          <wp:inline distT="0" distB="0" distL="0" distR="0">
            <wp:extent cx="1923691" cy="3640667"/>
            <wp:effectExtent l="19050" t="19050" r="19685" b="171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861" cy="3642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3A7E">
        <w:rPr>
          <w:rFonts w:hint="eastAsia"/>
          <w:noProof/>
        </w:rPr>
        <w:drawing>
          <wp:inline distT="0" distB="0" distL="0" distR="0">
            <wp:extent cx="2027208" cy="3639561"/>
            <wp:effectExtent l="19050" t="19050" r="11430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645" cy="3645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26285" cy="3614468"/>
            <wp:effectExtent l="19050" t="19050" r="12065" b="241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4.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27" cy="361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3A7E" w:rsidRDefault="00963A7E" w:rsidP="00963A7E">
      <w:r>
        <w:t>图</w:t>
      </w:r>
      <w:r>
        <w:rPr>
          <w:rFonts w:hint="eastAsia"/>
        </w:rPr>
        <w:t>13</w:t>
      </w:r>
      <w:r>
        <w:t>图</w:t>
      </w:r>
      <w:r>
        <w:rPr>
          <w:rFonts w:hint="eastAsia"/>
        </w:rPr>
        <w:t xml:space="preserve">14          </w:t>
      </w:r>
      <w:r w:rsidR="004D55A3">
        <w:t>图</w:t>
      </w:r>
      <w:r w:rsidR="004D55A3">
        <w:rPr>
          <w:rFonts w:hint="eastAsia"/>
        </w:rPr>
        <w:t>15</w:t>
      </w:r>
    </w:p>
    <w:p w:rsidR="006D2383" w:rsidRDefault="006D2383" w:rsidP="00963A7E"/>
    <w:p w:rsidR="006D2383" w:rsidRDefault="006D2383" w:rsidP="00963A7E">
      <w:r>
        <w:rPr>
          <w:rFonts w:hint="eastAsia"/>
          <w:noProof/>
        </w:rPr>
        <w:lastRenderedPageBreak/>
        <w:drawing>
          <wp:inline distT="0" distB="0" distL="0" distR="0">
            <wp:extent cx="2026827" cy="3603248"/>
            <wp:effectExtent l="19050" t="19050" r="12065" b="1651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4.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27" cy="3603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26826" cy="3603248"/>
            <wp:effectExtent l="19050" t="19050" r="12065" b="165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4.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26" cy="36032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2383" w:rsidRDefault="006D2383" w:rsidP="00963A7E">
      <w:r>
        <w:rPr>
          <w:rFonts w:hint="eastAsia"/>
        </w:rPr>
        <w:t>图</w:t>
      </w:r>
      <w:r>
        <w:rPr>
          <w:rFonts w:hint="eastAsia"/>
        </w:rPr>
        <w:t xml:space="preserve">16                     </w:t>
      </w:r>
      <w:r>
        <w:rPr>
          <w:rFonts w:hint="eastAsia"/>
        </w:rPr>
        <w:t>图</w:t>
      </w:r>
      <w:r>
        <w:rPr>
          <w:rFonts w:hint="eastAsia"/>
        </w:rPr>
        <w:t>17</w:t>
      </w:r>
    </w:p>
    <w:p w:rsidR="006D2383" w:rsidRDefault="006D2383" w:rsidP="006D2383">
      <w:pPr>
        <w:pStyle w:val="a5"/>
        <w:numPr>
          <w:ilvl w:val="0"/>
          <w:numId w:val="18"/>
        </w:numPr>
        <w:ind w:firstLineChars="0"/>
        <w:rPr>
          <w:sz w:val="24"/>
        </w:rPr>
      </w:pPr>
      <w:r>
        <w:rPr>
          <w:sz w:val="24"/>
        </w:rPr>
        <w:t>图</w:t>
      </w:r>
      <w:r>
        <w:rPr>
          <w:rFonts w:hint="eastAsia"/>
          <w:sz w:val="24"/>
        </w:rPr>
        <w:t>11</w:t>
      </w:r>
      <w:r>
        <w:rPr>
          <w:rFonts w:hint="eastAsia"/>
          <w:sz w:val="24"/>
        </w:rPr>
        <w:t>点击加号添加车位信息，输入车牌号（图</w:t>
      </w:r>
      <w:r>
        <w:rPr>
          <w:rFonts w:hint="eastAsia"/>
          <w:sz w:val="24"/>
        </w:rPr>
        <w:t>13</w:t>
      </w:r>
      <w:r>
        <w:rPr>
          <w:rFonts w:hint="eastAsia"/>
          <w:sz w:val="24"/>
        </w:rPr>
        <w:t>）。</w:t>
      </w:r>
      <w:ins w:id="30" w:author="Wei Zhan" w:date="2016-02-02T14:26:00Z">
        <w:r w:rsidR="00CE6DE5">
          <w:rPr>
            <w:rFonts w:hint="eastAsia"/>
            <w:sz w:val="24"/>
          </w:rPr>
          <w:t>输入停车位信息</w:t>
        </w:r>
      </w:ins>
    </w:p>
    <w:p w:rsidR="006D2383" w:rsidRPr="006D2383" w:rsidRDefault="006D2383" w:rsidP="006D2383">
      <w:pPr>
        <w:pStyle w:val="a5"/>
        <w:numPr>
          <w:ilvl w:val="0"/>
          <w:numId w:val="18"/>
        </w:numPr>
        <w:ind w:firstLineChars="0"/>
        <w:rPr>
          <w:sz w:val="24"/>
        </w:rPr>
      </w:pPr>
      <w:r>
        <w:rPr>
          <w:rFonts w:hint="eastAsia"/>
          <w:sz w:val="24"/>
        </w:rPr>
        <w:t>点击缴费出现缴费弹窗（图</w:t>
      </w:r>
      <w:r>
        <w:rPr>
          <w:rFonts w:hint="eastAsia"/>
          <w:sz w:val="24"/>
        </w:rPr>
        <w:t>16</w:t>
      </w:r>
      <w:r>
        <w:rPr>
          <w:rFonts w:hint="eastAsia"/>
          <w:sz w:val="24"/>
        </w:rPr>
        <w:t>），选择完缴费时间后点击续费跳转至支付页面（图</w:t>
      </w:r>
      <w:r>
        <w:rPr>
          <w:rFonts w:hint="eastAsia"/>
          <w:sz w:val="24"/>
        </w:rPr>
        <w:t>17</w:t>
      </w:r>
      <w:r>
        <w:rPr>
          <w:rFonts w:hint="eastAsia"/>
          <w:sz w:val="24"/>
        </w:rPr>
        <w:t>），进行后续支付操作。</w:t>
      </w:r>
      <w:ins w:id="31" w:author="Wei Zhan" w:date="2016-01-26T16:40:00Z">
        <w:r w:rsidR="005B0AD1">
          <w:rPr>
            <w:rFonts w:hint="eastAsia"/>
            <w:sz w:val="24"/>
          </w:rPr>
          <w:t>（支付宝和微信支付）</w:t>
        </w:r>
      </w:ins>
    </w:p>
    <w:p w:rsidR="006D2383" w:rsidRDefault="006D2383" w:rsidP="006D2383">
      <w:pPr>
        <w:pStyle w:val="a5"/>
        <w:numPr>
          <w:ilvl w:val="0"/>
          <w:numId w:val="18"/>
        </w:numPr>
        <w:ind w:firstLineChars="0"/>
        <w:rPr>
          <w:ins w:id="32" w:author="Wei Zhan" w:date="2016-01-26T16:40:00Z"/>
          <w:sz w:val="24"/>
        </w:rPr>
      </w:pPr>
      <w:r w:rsidRPr="00F22855">
        <w:rPr>
          <w:rFonts w:hint="eastAsia"/>
          <w:sz w:val="24"/>
        </w:rPr>
        <w:t>点击删除</w:t>
      </w:r>
      <w:r w:rsidR="00F22855">
        <w:rPr>
          <w:rFonts w:hint="eastAsia"/>
          <w:sz w:val="24"/>
        </w:rPr>
        <w:t>可</w:t>
      </w:r>
      <w:r w:rsidRPr="00F22855">
        <w:rPr>
          <w:rFonts w:hint="eastAsia"/>
          <w:sz w:val="24"/>
        </w:rPr>
        <w:t>删除车位信息</w:t>
      </w:r>
      <w:r w:rsidR="00F22855">
        <w:rPr>
          <w:rFonts w:hint="eastAsia"/>
          <w:sz w:val="24"/>
        </w:rPr>
        <w:t>（图</w:t>
      </w:r>
      <w:r w:rsidR="00F22855">
        <w:rPr>
          <w:rFonts w:hint="eastAsia"/>
          <w:sz w:val="24"/>
        </w:rPr>
        <w:t>15</w:t>
      </w:r>
      <w:r w:rsidR="00F22855">
        <w:rPr>
          <w:rFonts w:hint="eastAsia"/>
          <w:sz w:val="24"/>
        </w:rPr>
        <w:t>）</w:t>
      </w:r>
      <w:r w:rsidR="00F22855" w:rsidRPr="00F22855">
        <w:rPr>
          <w:rFonts w:hint="eastAsia"/>
          <w:sz w:val="24"/>
        </w:rPr>
        <w:t>，注：支付成功后无法删除</w:t>
      </w:r>
      <w:r w:rsidR="00F22855">
        <w:rPr>
          <w:rFonts w:hint="eastAsia"/>
          <w:sz w:val="24"/>
        </w:rPr>
        <w:t>。</w:t>
      </w:r>
      <w:ins w:id="33" w:author="Wei Zhan" w:date="2016-02-02T14:51:00Z">
        <w:r w:rsidR="00356E9F">
          <w:rPr>
            <w:rFonts w:hint="eastAsia"/>
            <w:sz w:val="24"/>
          </w:rPr>
          <w:t>建议将删除车位修改为显示车位状态，如“正常”</w:t>
        </w:r>
      </w:ins>
      <w:ins w:id="34" w:author="Wei Zhan" w:date="2016-02-02T14:52:00Z">
        <w:r w:rsidR="00356E9F">
          <w:rPr>
            <w:rFonts w:hint="eastAsia"/>
            <w:sz w:val="24"/>
          </w:rPr>
          <w:t>、“已释放”、“欠费”等</w:t>
        </w:r>
      </w:ins>
    </w:p>
    <w:p w:rsidR="00FA2233" w:rsidRPr="00FA2233" w:rsidRDefault="005B0AD1" w:rsidP="00FA2233">
      <w:pPr>
        <w:pStyle w:val="a5"/>
        <w:numPr>
          <w:ilvl w:val="0"/>
          <w:numId w:val="18"/>
        </w:numPr>
        <w:ind w:firstLineChars="0"/>
        <w:rPr>
          <w:sz w:val="24"/>
          <w:rPrChange w:id="35" w:author="Wei Zhan" w:date="2016-02-02T14:25:00Z">
            <w:rPr/>
          </w:rPrChange>
        </w:rPr>
      </w:pPr>
      <w:ins w:id="36" w:author="Wei Zhan" w:date="2016-01-26T16:40:00Z">
        <w:r>
          <w:rPr>
            <w:sz w:val="24"/>
          </w:rPr>
          <w:t>过期之后显示为欠费状态</w:t>
        </w:r>
      </w:ins>
      <w:ins w:id="37" w:author="Wei Zhan" w:date="2016-01-26T16:41:00Z">
        <w:r>
          <w:rPr>
            <w:sz w:val="24"/>
          </w:rPr>
          <w:t>，提示去物业缴费。如果涉及欠费，费用的计算逻辑为按照</w:t>
        </w:r>
      </w:ins>
      <w:ins w:id="38" w:author="Wei Zhan" w:date="2016-01-26T16:42:00Z">
        <w:r>
          <w:rPr>
            <w:sz w:val="24"/>
          </w:rPr>
          <w:t>续费的周期进行回滚计算。</w:t>
        </w:r>
      </w:ins>
    </w:p>
    <w:p w:rsidR="00963A7E" w:rsidRDefault="00963A7E">
      <w:pPr>
        <w:widowControl/>
        <w:jc w:val="left"/>
      </w:pPr>
      <w:r>
        <w:br w:type="page"/>
      </w:r>
    </w:p>
    <w:p w:rsidR="007C38FE" w:rsidRDefault="007C38FE" w:rsidP="007C38FE">
      <w:pPr>
        <w:pStyle w:val="2"/>
      </w:pPr>
      <w:bookmarkStart w:id="39" w:name="_Toc437617154"/>
      <w:r>
        <w:rPr>
          <w:rFonts w:hint="eastAsia"/>
        </w:rPr>
        <w:lastRenderedPageBreak/>
        <w:t>访客登记</w:t>
      </w:r>
      <w:bookmarkEnd w:id="39"/>
    </w:p>
    <w:p w:rsidR="007C38FE" w:rsidRDefault="00163106" w:rsidP="007C38FE"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肘形连接符 212" o:spid="_x0000_s1045" type="#_x0000_t34" style="position:absolute;left:0;text-align:left;margin-left:177pt;margin-top:68.3pt;width:158.25pt;height:390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" strokecolor="red" strokeweight=".5pt">
            <v:stroke endarrow="block"/>
          </v:shape>
        </w:pict>
      </w:r>
      <w:r>
        <w:rPr>
          <w:noProof/>
        </w:rPr>
        <w:pict>
          <v:oval id="椭圆 213" o:spid="_x0000_s1044" style="position:absolute;left:0;text-align:left;margin-left:2in;margin-top:18.7pt;width:17.25pt;height:16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" filled="f" strokecolor="red" strokeweight="1pt">
            <v:stroke joinstyle="miter"/>
          </v:oval>
        </w:pict>
      </w:r>
      <w:r>
        <w:rPr>
          <w:noProof/>
        </w:rPr>
        <w:pict>
          <v:shape id="_x0000_s1027" type="#_x0000_t202" style="position:absolute;left:0;text-align:left;margin-left:208.5pt;margin-top:14.3pt;width:98.25pt;height:21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" stroked="f">
            <v:textbox>
              <w:txbxContent>
                <w:p w:rsidR="007C38FE" w:rsidRPr="00963A7E" w:rsidRDefault="007C38FE" w:rsidP="007C38FE">
                  <w:pPr>
                    <w:rPr>
                      <w:b/>
                      <w:color w:val="FF0000"/>
                      <w:sz w:val="24"/>
                    </w:rPr>
                  </w:pPr>
                  <w:r>
                    <w:rPr>
                      <w:rFonts w:hint="eastAsia"/>
                      <w:b/>
                      <w:color w:val="FF0000"/>
                      <w:sz w:val="24"/>
                    </w:rPr>
                    <w:t>点击添加</w:t>
                  </w:r>
                </w:p>
              </w:txbxContent>
            </v:textbox>
            <w10:wrap type="square" anchorx="margin"/>
          </v:shape>
        </w:pict>
      </w:r>
      <w:r w:rsidRPr="00163106">
        <w:rPr>
          <w:noProof/>
          <w:color w:val="FF0000"/>
        </w:rPr>
        <w:pict>
          <v:shape id="右箭头 215" o:spid="_x0000_s1043" type="#_x0000_t13" style="position:absolute;left:0;text-align:left;margin-left:176.25pt;margin-top:18.8pt;width:30pt;height:1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" adj="17280" fillcolor="red" strokecolor="#1f4d78 [1604]" strokeweight="1pt"/>
        </w:pict>
      </w:r>
      <w:r w:rsidRPr="00163106">
        <w:rPr>
          <w:noProof/>
          <w:color w:val="FF0000"/>
        </w:rPr>
        <w:pict>
          <v:shape id="右箭头 216" o:spid="_x0000_s1042" type="#_x0000_t13" style="position:absolute;left:0;text-align:left;margin-left:277.5pt;margin-top:18.8pt;width:30pt;height:1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" adj="17280" fillcolor="red" strokecolor="#1f4d78 [1604]" strokeweight="1pt"/>
        </w:pict>
      </w:r>
      <w:r w:rsidR="007C38FE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38FE">
        <w:rPr>
          <w:rFonts w:hint="eastAsia"/>
          <w:noProof/>
        </w:rPr>
        <w:drawing>
          <wp:inline distT="0" distB="0" distL="0" distR="0">
            <wp:extent cx="2048399" cy="3641600"/>
            <wp:effectExtent l="19050" t="19050" r="28575" b="1651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99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8FE" w:rsidRDefault="007C38FE" w:rsidP="007C38FE">
      <w:r>
        <w:rPr>
          <w:rFonts w:hint="eastAsia"/>
        </w:rPr>
        <w:t>图</w:t>
      </w:r>
      <w:r w:rsidR="00F22855">
        <w:rPr>
          <w:rFonts w:hint="eastAsia"/>
        </w:rPr>
        <w:t>18</w:t>
      </w:r>
      <w:r>
        <w:rPr>
          <w:rFonts w:hint="eastAsia"/>
        </w:rPr>
        <w:t>图</w:t>
      </w:r>
      <w:r w:rsidR="00F22855">
        <w:rPr>
          <w:rFonts w:hint="eastAsia"/>
        </w:rPr>
        <w:t>19</w:t>
      </w:r>
    </w:p>
    <w:p w:rsidR="007C38FE" w:rsidRDefault="007C38FE" w:rsidP="007C38FE">
      <w:r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399" cy="3641600"/>
            <wp:effectExtent l="19050" t="19050" r="28575" b="165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99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8FE" w:rsidRDefault="007C38FE" w:rsidP="007C38FE">
      <w:r>
        <w:t>图</w:t>
      </w:r>
      <w:r w:rsidR="00F22855">
        <w:rPr>
          <w:rFonts w:hint="eastAsia"/>
        </w:rPr>
        <w:t>20</w:t>
      </w:r>
      <w:r>
        <w:t>图</w:t>
      </w:r>
      <w:r w:rsidR="00F22855">
        <w:rPr>
          <w:rFonts w:hint="eastAsia"/>
        </w:rPr>
        <w:t>21</w:t>
      </w:r>
    </w:p>
    <w:p w:rsidR="007C38FE" w:rsidRDefault="007C38FE" w:rsidP="007C38FE"/>
    <w:p w:rsidR="007C38FE" w:rsidRDefault="00163106" w:rsidP="007C38FE">
      <w:r>
        <w:rPr>
          <w:noProof/>
        </w:rPr>
        <w:lastRenderedPageBreak/>
        <w:pict>
          <v:shapetype id="_x0000_t41" coordsize="21600,21600" o:spt="41" adj="-8280,24300,-1800,4050" path="m@0@1l@2@3nfem,l21600,r,21600l,21600nsxe">
            <v:stroke joinstyle="miter"/>
            <v:formulas>
              <v:f eqn="val #0"/>
              <v:f eqn="val #1"/>
              <v:f eqn="val #2"/>
              <v:f eqn="val #3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</v:handles>
            <o:callout v:ext="edit" type="oneSegment" on="t" textborder="f"/>
          </v:shapetype>
          <v:shape id="线形标注 1(无边框) 219" o:spid="_x0000_s1028" type="#_x0000_t41" style="position:absolute;left:0;text-align:left;margin-left:183.75pt;margin-top:181.5pt;width:99pt;height:37.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" adj="-10898,10044,-491,10225" fillcolor="#5b9bd5 [3204]" strokecolor="#1f4d78 [1604]" strokeweight="1pt">
            <v:textbox>
              <w:txbxContent>
                <w:p w:rsidR="007C38FE" w:rsidRPr="009004BF" w:rsidRDefault="007C38FE" w:rsidP="007C38FE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点击删除</w:t>
                  </w:r>
                </w:p>
              </w:txbxContent>
            </v:textbox>
          </v:shape>
        </w:pict>
      </w:r>
      <w:r>
        <w:rPr>
          <w:noProof/>
        </w:rPr>
        <w:pict>
          <v:shape id="线形标注 1(无边框) 218" o:spid="_x0000_s1029" type="#_x0000_t41" style="position:absolute;left:0;text-align:left;margin-left:183.75pt;margin-top:88.5pt;width:99pt;height:3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" adj="-14710,26028,-491,10225" fillcolor="#5b9bd5 [3204]" strokecolor="#1f4d78 [1604]" strokeweight="1pt">
            <v:textbox>
              <w:txbxContent>
                <w:p w:rsidR="007C38FE" w:rsidRPr="009004BF" w:rsidRDefault="007C38FE" w:rsidP="007C38FE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点击查看记录</w:t>
                  </w:r>
                </w:p>
              </w:txbxContent>
            </v:textbox>
            <o:callout v:ext="edit" minusy="t"/>
          </v:shape>
        </w:pict>
      </w:r>
      <w:r w:rsidR="007C38FE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C38FE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2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8FE" w:rsidRDefault="007C38FE" w:rsidP="007C38FE">
      <w:r>
        <w:t>图</w:t>
      </w:r>
      <w:r w:rsidR="00F22855">
        <w:rPr>
          <w:rFonts w:hint="eastAsia"/>
        </w:rPr>
        <w:t>22</w:t>
      </w:r>
      <w:r>
        <w:t>图</w:t>
      </w:r>
      <w:r w:rsidR="00F22855">
        <w:rPr>
          <w:rFonts w:hint="eastAsia"/>
        </w:rPr>
        <w:t>23</w:t>
      </w:r>
    </w:p>
    <w:p w:rsidR="007C38FE" w:rsidRPr="00D56E3B" w:rsidRDefault="007C38FE" w:rsidP="007C38FE">
      <w:pPr>
        <w:pStyle w:val="a5"/>
        <w:numPr>
          <w:ilvl w:val="0"/>
          <w:numId w:val="13"/>
        </w:numPr>
        <w:ind w:firstLineChars="0"/>
        <w:rPr>
          <w:sz w:val="24"/>
        </w:rPr>
      </w:pPr>
      <w:r w:rsidRPr="00D56E3B">
        <w:rPr>
          <w:sz w:val="24"/>
        </w:rPr>
        <w:t>图</w:t>
      </w:r>
      <w:r w:rsidR="00F22855">
        <w:rPr>
          <w:rFonts w:hint="eastAsia"/>
          <w:sz w:val="24"/>
        </w:rPr>
        <w:t>18</w:t>
      </w:r>
      <w:r w:rsidRPr="00D56E3B">
        <w:rPr>
          <w:rFonts w:hint="eastAsia"/>
          <w:sz w:val="24"/>
        </w:rPr>
        <w:t>为</w:t>
      </w:r>
      <w:r w:rsidR="00D56E3B" w:rsidRPr="00D56E3B">
        <w:rPr>
          <w:rFonts w:hint="eastAsia"/>
          <w:sz w:val="24"/>
        </w:rPr>
        <w:t>访客</w:t>
      </w:r>
      <w:r w:rsidRPr="00D56E3B">
        <w:rPr>
          <w:rFonts w:hint="eastAsia"/>
          <w:sz w:val="24"/>
        </w:rPr>
        <w:t>历史，用户可查看</w:t>
      </w:r>
      <w:r w:rsidR="00D56E3B" w:rsidRPr="00D56E3B">
        <w:rPr>
          <w:rFonts w:hint="eastAsia"/>
          <w:sz w:val="24"/>
        </w:rPr>
        <w:t>访客历史</w:t>
      </w:r>
      <w:r w:rsidRPr="00D56E3B">
        <w:rPr>
          <w:rFonts w:hint="eastAsia"/>
          <w:sz w:val="24"/>
        </w:rPr>
        <w:t>记录，可点击加号</w:t>
      </w:r>
      <w:r w:rsidR="00D56E3B" w:rsidRPr="00D56E3B">
        <w:rPr>
          <w:rFonts w:hint="eastAsia"/>
          <w:sz w:val="24"/>
        </w:rPr>
        <w:t>可进行访客登记。</w:t>
      </w:r>
    </w:p>
    <w:p w:rsidR="007C38FE" w:rsidRPr="00D56E3B" w:rsidRDefault="007C38FE" w:rsidP="007C38FE">
      <w:pPr>
        <w:pStyle w:val="a5"/>
        <w:numPr>
          <w:ilvl w:val="0"/>
          <w:numId w:val="13"/>
        </w:numPr>
        <w:ind w:firstLineChars="0"/>
        <w:rPr>
          <w:sz w:val="24"/>
        </w:rPr>
      </w:pPr>
      <w:r w:rsidRPr="00D56E3B">
        <w:rPr>
          <w:sz w:val="24"/>
        </w:rPr>
        <w:t>图</w:t>
      </w:r>
      <w:r w:rsidR="00F22855">
        <w:rPr>
          <w:rFonts w:hint="eastAsia"/>
          <w:sz w:val="24"/>
        </w:rPr>
        <w:t>19</w:t>
      </w:r>
      <w:r w:rsidRPr="00D56E3B">
        <w:rPr>
          <w:rFonts w:hint="eastAsia"/>
          <w:sz w:val="24"/>
        </w:rPr>
        <w:t>为</w:t>
      </w:r>
      <w:r w:rsidR="00D56E3B" w:rsidRPr="00D56E3B">
        <w:rPr>
          <w:rFonts w:hint="eastAsia"/>
          <w:sz w:val="24"/>
        </w:rPr>
        <w:t>访客登记</w:t>
      </w:r>
      <w:r w:rsidRPr="00D56E3B">
        <w:rPr>
          <w:rFonts w:hint="eastAsia"/>
          <w:sz w:val="24"/>
        </w:rPr>
        <w:t>页面，</w:t>
      </w:r>
      <w:r w:rsidR="00D56E3B" w:rsidRPr="00D56E3B">
        <w:rPr>
          <w:rFonts w:hint="eastAsia"/>
          <w:sz w:val="24"/>
        </w:rPr>
        <w:t>可添加多位访客</w:t>
      </w:r>
      <w:ins w:id="40" w:author="Wei Zhan" w:date="2016-02-02T14:24:00Z">
        <w:r w:rsidR="00FA2233">
          <w:rPr>
            <w:rFonts w:hint="eastAsia"/>
            <w:sz w:val="24"/>
          </w:rPr>
          <w:t>，也增加访客车牌信息，并根据名下状态为可用的车位数量，预留可用车辆台数</w:t>
        </w:r>
      </w:ins>
      <w:r w:rsidRPr="00D56E3B">
        <w:rPr>
          <w:rFonts w:hint="eastAsia"/>
          <w:sz w:val="24"/>
        </w:rPr>
        <w:t>。</w:t>
      </w:r>
      <w:ins w:id="41" w:author="Wei Zhan" w:date="2016-02-02T14:25:00Z">
        <w:r w:rsidR="00FA2233">
          <w:rPr>
            <w:rFonts w:hint="eastAsia"/>
            <w:sz w:val="24"/>
          </w:rPr>
          <w:t>在提交前</w:t>
        </w:r>
      </w:ins>
      <w:ins w:id="42" w:author="Wei Zhan" w:date="2016-02-02T14:23:00Z">
        <w:r w:rsidR="00FA2233">
          <w:rPr>
            <w:rFonts w:hint="eastAsia"/>
            <w:sz w:val="24"/>
          </w:rPr>
          <w:t>增加“使用我的车位”选型，点击提交后，系统提示：“您的车位将在</w:t>
        </w:r>
        <w:r w:rsidR="00FA2233">
          <w:rPr>
            <w:rFonts w:hint="eastAsia"/>
            <w:sz w:val="24"/>
          </w:rPr>
          <w:t>xx</w:t>
        </w:r>
        <w:r w:rsidR="00FA2233">
          <w:rPr>
            <w:rFonts w:hint="eastAsia"/>
            <w:sz w:val="24"/>
          </w:rPr>
          <w:t>年</w:t>
        </w:r>
        <w:r w:rsidR="00FA2233">
          <w:rPr>
            <w:rFonts w:hint="eastAsia"/>
            <w:sz w:val="24"/>
          </w:rPr>
          <w:t>xx</w:t>
        </w:r>
        <w:r w:rsidR="00FA2233">
          <w:rPr>
            <w:rFonts w:hint="eastAsia"/>
            <w:sz w:val="24"/>
          </w:rPr>
          <w:t>月</w:t>
        </w:r>
        <w:r w:rsidR="00FA2233">
          <w:rPr>
            <w:rFonts w:hint="eastAsia"/>
            <w:sz w:val="24"/>
          </w:rPr>
          <w:t>xx</w:t>
        </w:r>
        <w:r w:rsidR="00FA2233">
          <w:rPr>
            <w:rFonts w:hint="eastAsia"/>
            <w:sz w:val="24"/>
          </w:rPr>
          <w:t>日</w:t>
        </w:r>
        <w:r w:rsidR="00FA2233">
          <w:rPr>
            <w:rFonts w:hint="eastAsia"/>
            <w:sz w:val="24"/>
          </w:rPr>
          <w:t>xx</w:t>
        </w:r>
        <w:r w:rsidR="00FA2233">
          <w:rPr>
            <w:rFonts w:hint="eastAsia"/>
            <w:sz w:val="24"/>
          </w:rPr>
          <w:t>时至</w:t>
        </w:r>
        <w:r w:rsidR="00FA2233">
          <w:rPr>
            <w:rFonts w:hint="eastAsia"/>
            <w:sz w:val="24"/>
          </w:rPr>
          <w:t>xx</w:t>
        </w:r>
        <w:r w:rsidR="00FA2233">
          <w:rPr>
            <w:rFonts w:hint="eastAsia"/>
            <w:sz w:val="24"/>
          </w:rPr>
          <w:t>时释放给访客使用”</w:t>
        </w:r>
      </w:ins>
    </w:p>
    <w:p w:rsidR="007C38FE" w:rsidRDefault="007C38FE" w:rsidP="007C38FE">
      <w:pPr>
        <w:pStyle w:val="a5"/>
        <w:numPr>
          <w:ilvl w:val="0"/>
          <w:numId w:val="13"/>
        </w:numPr>
        <w:ind w:firstLineChars="0"/>
        <w:rPr>
          <w:ins w:id="43" w:author="Wei Zhan" w:date="2016-01-26T16:46:00Z"/>
          <w:sz w:val="24"/>
        </w:rPr>
      </w:pPr>
      <w:r w:rsidRPr="00D56E3B">
        <w:rPr>
          <w:sz w:val="24"/>
        </w:rPr>
        <w:t>记录可以删除，如图</w:t>
      </w:r>
      <w:r w:rsidR="00F22855">
        <w:rPr>
          <w:rFonts w:hint="eastAsia"/>
          <w:sz w:val="24"/>
        </w:rPr>
        <w:t>23</w:t>
      </w:r>
      <w:r w:rsidRPr="00D56E3B">
        <w:rPr>
          <w:rFonts w:hint="eastAsia"/>
          <w:sz w:val="24"/>
        </w:rPr>
        <w:t>。</w:t>
      </w:r>
    </w:p>
    <w:p w:rsidR="00236B58" w:rsidRPr="00D56E3B" w:rsidRDefault="00236B58" w:rsidP="007C38FE">
      <w:pPr>
        <w:pStyle w:val="a5"/>
        <w:numPr>
          <w:ilvl w:val="0"/>
          <w:numId w:val="13"/>
        </w:numPr>
        <w:ind w:firstLineChars="0"/>
        <w:rPr>
          <w:sz w:val="24"/>
        </w:rPr>
      </w:pPr>
      <w:ins w:id="44" w:author="Wei Zhan" w:date="2016-01-26T16:46:00Z">
        <w:r>
          <w:rPr>
            <w:sz w:val="24"/>
          </w:rPr>
          <w:t>通过我方后台，</w:t>
        </w:r>
      </w:ins>
      <w:ins w:id="45" w:author="Wei Zhan" w:date="2016-02-02T14:27:00Z">
        <w:r w:rsidR="00CE6DE5">
          <w:rPr>
            <w:sz w:val="24"/>
          </w:rPr>
          <w:t>能否</w:t>
        </w:r>
      </w:ins>
      <w:ins w:id="46" w:author="Wei Zhan" w:date="2016-01-26T16:46:00Z">
        <w:r>
          <w:rPr>
            <w:sz w:val="24"/>
          </w:rPr>
          <w:t>完成预交或者动态二维码支付，需要进行停车场系统调研来决定。</w:t>
        </w:r>
      </w:ins>
      <w:ins w:id="47" w:author="Wei Zhan" w:date="2016-02-02T14:27:00Z">
        <w:r w:rsidR="00CE6DE5">
          <w:rPr>
            <w:sz w:val="24"/>
          </w:rPr>
          <w:t>如果停车费系统无法支持预交或缴费后一段时间放行的功能，则此功能不包含在本需求内。</w:t>
        </w:r>
      </w:ins>
    </w:p>
    <w:p w:rsidR="004D55A3" w:rsidRDefault="00D56E3B" w:rsidP="004D55A3">
      <w:pPr>
        <w:pStyle w:val="2"/>
      </w:pPr>
      <w:r>
        <w:br w:type="page"/>
      </w:r>
      <w:bookmarkStart w:id="48" w:name="_Toc437617155"/>
      <w:r w:rsidR="004D55A3">
        <w:rPr>
          <w:rFonts w:hint="eastAsia"/>
        </w:rPr>
        <w:lastRenderedPageBreak/>
        <w:t>维修服务</w:t>
      </w:r>
      <w:bookmarkEnd w:id="48"/>
    </w:p>
    <w:p w:rsidR="004D55A3" w:rsidRDefault="00163106" w:rsidP="004D55A3">
      <w:r>
        <w:rPr>
          <w:noProof/>
        </w:rPr>
        <w:pict>
          <v:shape id="肘形连接符 201" o:spid="_x0000_s1041" type="#_x0000_t34" style="position:absolute;left:0;text-align:left;margin-left:174.75pt;margin-top:204.05pt;width:175.5pt;height:368.2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" strokecolor="red" strokeweight=".5pt">
            <v:stroke endarrow="block"/>
          </v:shape>
        </w:pict>
      </w:r>
      <w:r>
        <w:rPr>
          <w:noProof/>
        </w:rPr>
        <w:pict>
          <v:oval id="椭圆 199" o:spid="_x0000_s1040" style="position:absolute;left:0;text-align:left;margin-left:2in;margin-top:18.7pt;width:17.25pt;height:16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" filled="f" strokecolor="red" strokeweight="1pt">
            <v:stroke joinstyle="miter"/>
          </v:oval>
        </w:pict>
      </w:r>
      <w:r>
        <w:rPr>
          <w:noProof/>
        </w:rPr>
        <w:pict>
          <v:shape id="_x0000_s1030" type="#_x0000_t202" style="position:absolute;left:0;text-align:left;margin-left:208.5pt;margin-top:14.3pt;width:98.25pt;height:21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" stroked="f">
            <v:textbox>
              <w:txbxContent>
                <w:p w:rsidR="004D55A3" w:rsidRPr="00963A7E" w:rsidRDefault="004D55A3" w:rsidP="004D55A3">
                  <w:pPr>
                    <w:rPr>
                      <w:b/>
                      <w:color w:val="FF0000"/>
                      <w:sz w:val="24"/>
                    </w:rPr>
                  </w:pPr>
                  <w:r>
                    <w:rPr>
                      <w:rFonts w:hint="eastAsia"/>
                      <w:b/>
                      <w:color w:val="FF0000"/>
                      <w:sz w:val="24"/>
                    </w:rPr>
                    <w:t>点击添加</w:t>
                  </w:r>
                </w:p>
              </w:txbxContent>
            </v:textbox>
            <w10:wrap type="square" anchorx="margin"/>
          </v:shape>
        </w:pict>
      </w:r>
      <w:r w:rsidRPr="00163106">
        <w:rPr>
          <w:noProof/>
          <w:color w:val="FF0000"/>
        </w:rPr>
        <w:pict>
          <v:shape id="右箭头 197" o:spid="_x0000_s1039" type="#_x0000_t13" style="position:absolute;left:0;text-align:left;margin-left:176.25pt;margin-top:18.8pt;width:30pt;height:1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" adj="17280" fillcolor="red" strokecolor="#1f4d78 [1604]" strokeweight="1pt"/>
        </w:pict>
      </w:r>
      <w:r w:rsidRPr="00163106">
        <w:rPr>
          <w:noProof/>
          <w:color w:val="FF0000"/>
        </w:rPr>
        <w:pict>
          <v:shape id="右箭头 198" o:spid="_x0000_s1038" type="#_x0000_t13" style="position:absolute;left:0;text-align:left;margin-left:277.5pt;margin-top:18.8pt;width:30pt;height:1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" adj="17280" fillcolor="red" strokecolor="#1f4d78 [1604]" strokeweight="1pt"/>
        </w:pict>
      </w:r>
      <w:r w:rsidR="004D55A3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1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55A3"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1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55A3" w:rsidRDefault="004D55A3" w:rsidP="004D55A3">
      <w:r>
        <w:rPr>
          <w:rFonts w:hint="eastAsia"/>
        </w:rPr>
        <w:t>图</w:t>
      </w:r>
      <w:r w:rsidR="00F22855">
        <w:rPr>
          <w:rFonts w:hint="eastAsia"/>
        </w:rPr>
        <w:t>24</w:t>
      </w:r>
      <w:r>
        <w:rPr>
          <w:rFonts w:hint="eastAsia"/>
        </w:rPr>
        <w:t>图</w:t>
      </w:r>
      <w:r w:rsidR="00F22855">
        <w:rPr>
          <w:rFonts w:hint="eastAsia"/>
        </w:rPr>
        <w:t>25</w:t>
      </w:r>
    </w:p>
    <w:p w:rsidR="00F22855" w:rsidRDefault="004D55A3" w:rsidP="004D55A3">
      <w:r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400" cy="3641600"/>
            <wp:effectExtent l="19050" t="19050" r="28575" b="165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855" w:rsidRDefault="00F22855" w:rsidP="004D55A3">
      <w:r>
        <w:t>图</w:t>
      </w:r>
      <w:r>
        <w:rPr>
          <w:rFonts w:hint="eastAsia"/>
        </w:rPr>
        <w:t>26</w:t>
      </w:r>
      <w:r>
        <w:t>图</w:t>
      </w:r>
      <w:r>
        <w:rPr>
          <w:rFonts w:hint="eastAsia"/>
        </w:rPr>
        <w:t>27</w:t>
      </w:r>
    </w:p>
    <w:p w:rsidR="00F22855" w:rsidRDefault="00F22855" w:rsidP="004D55A3"/>
    <w:p w:rsidR="00F22855" w:rsidRDefault="002602E8" w:rsidP="00F22855">
      <w:r>
        <w:rPr>
          <w:rFonts w:hint="eastAsia"/>
          <w:noProof/>
        </w:rPr>
        <w:lastRenderedPageBreak/>
        <w:drawing>
          <wp:inline distT="0" distB="0" distL="0" distR="0">
            <wp:extent cx="2026800" cy="3603600"/>
            <wp:effectExtent l="19050" t="19050" r="12065" b="165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360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55C6D">
        <w:rPr>
          <w:rFonts w:hint="eastAsia"/>
          <w:noProof/>
        </w:rPr>
        <w:drawing>
          <wp:inline distT="0" distB="0" distL="0" distR="0">
            <wp:extent cx="2026800" cy="3603200"/>
            <wp:effectExtent l="19050" t="19050" r="12065" b="165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360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319F">
        <w:rPr>
          <w:rFonts w:hint="eastAsia"/>
          <w:noProof/>
        </w:rPr>
        <w:drawing>
          <wp:inline distT="0" distB="0" distL="0" distR="0">
            <wp:extent cx="2026800" cy="3603200"/>
            <wp:effectExtent l="19050" t="19050" r="12065" b="1651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360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2855" w:rsidRDefault="00F22855" w:rsidP="00F22855">
      <w:r>
        <w:rPr>
          <w:rFonts w:hint="eastAsia"/>
        </w:rPr>
        <w:t>图</w:t>
      </w:r>
      <w:r>
        <w:rPr>
          <w:rFonts w:hint="eastAsia"/>
        </w:rPr>
        <w:t>28</w:t>
      </w:r>
      <w:r>
        <w:t>图</w:t>
      </w:r>
      <w:r>
        <w:rPr>
          <w:rFonts w:hint="eastAsia"/>
        </w:rPr>
        <w:t xml:space="preserve">29 </w:t>
      </w:r>
      <w:r>
        <w:t>图</w:t>
      </w:r>
      <w:r>
        <w:rPr>
          <w:rFonts w:hint="eastAsia"/>
        </w:rPr>
        <w:t>30</w:t>
      </w:r>
    </w:p>
    <w:p w:rsidR="004D55A3" w:rsidRDefault="00145396" w:rsidP="00F22855">
      <w:r>
        <w:rPr>
          <w:rFonts w:hint="eastAsia"/>
          <w:noProof/>
        </w:rPr>
        <w:drawing>
          <wp:inline distT="0" distB="0" distL="0" distR="0">
            <wp:extent cx="2026800" cy="3603200"/>
            <wp:effectExtent l="19050" t="19050" r="12065" b="165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2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360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55A3" w:rsidRDefault="004D55A3" w:rsidP="004D55A3">
      <w:r>
        <w:t>图</w:t>
      </w:r>
      <w:r w:rsidR="00F22855">
        <w:rPr>
          <w:rFonts w:hint="eastAsia"/>
        </w:rPr>
        <w:t>32</w:t>
      </w:r>
    </w:p>
    <w:p w:rsidR="004D55A3" w:rsidRDefault="004D55A3" w:rsidP="004D55A3"/>
    <w:p w:rsidR="004D55A3" w:rsidRDefault="00163106" w:rsidP="004D55A3">
      <w:r>
        <w:rPr>
          <w:noProof/>
        </w:rPr>
        <w:lastRenderedPageBreak/>
        <w:pict>
          <v:shape id="线形标注 1(无边框) 211" o:spid="_x0000_s1031" type="#_x0000_t41" style="position:absolute;left:0;text-align:left;margin-left:183.75pt;margin-top:88.5pt;width:99pt;height:3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" adj="-14710,26028,-491,10225" fillcolor="#5b9bd5 [3204]" strokecolor="#1f4d78 [1604]" strokeweight="1pt">
            <v:textbox>
              <w:txbxContent>
                <w:p w:rsidR="004D55A3" w:rsidRPr="009004BF" w:rsidRDefault="004D55A3" w:rsidP="004D55A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点击查看记录</w:t>
                  </w:r>
                </w:p>
              </w:txbxContent>
            </v:textbox>
            <o:callout v:ext="edit" minusy="t"/>
          </v:shape>
        </w:pict>
      </w:r>
      <w:r>
        <w:rPr>
          <w:noProof/>
        </w:rPr>
        <w:pict>
          <v:shape id="线形标注 1(无边框) 210" o:spid="_x0000_s1032" type="#_x0000_t41" style="position:absolute;left:0;text-align:left;margin-left:183pt;margin-top:204.75pt;width:99pt;height:37.5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" adj="-10898,10044,-491,10225" fillcolor="#5b9bd5 [3204]" strokecolor="#1f4d78 [1604]" strokeweight="1pt">
            <v:textbox>
              <w:txbxContent>
                <w:p w:rsidR="004D55A3" w:rsidRPr="009004BF" w:rsidRDefault="004D55A3" w:rsidP="004D55A3">
                  <w:pPr>
                    <w:jc w:val="center"/>
                    <w:rPr>
                      <w:b/>
                    </w:rPr>
                  </w:pPr>
                  <w:r>
                    <w:rPr>
                      <w:rFonts w:hint="eastAsia"/>
                      <w:b/>
                    </w:rPr>
                    <w:t>点击删除</w:t>
                  </w:r>
                </w:p>
              </w:txbxContent>
            </v:textbox>
          </v:shape>
        </w:pict>
      </w:r>
      <w:r>
        <w:rPr>
          <w:noProof/>
        </w:rPr>
        <w:pict>
          <v:shape id="线形标注 1(无边框) 209" o:spid="_x0000_s1033" type="#_x0000_t41" style="position:absolute;left:0;text-align:left;margin-left:183pt;margin-top:149.25pt;width:99pt;height:37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" adj="-7953,17820,-491,8929" fillcolor="#5b9bd5 [3204]" strokecolor="#1f4d78 [1604]" strokeweight="1pt">
            <v:textbox>
              <w:txbxContent>
                <w:p w:rsidR="004D55A3" w:rsidRPr="009004BF" w:rsidRDefault="004D55A3" w:rsidP="004D55A3">
                  <w:pPr>
                    <w:jc w:val="center"/>
                    <w:rPr>
                      <w:b/>
                    </w:rPr>
                  </w:pPr>
                  <w:r w:rsidRPr="009004BF">
                    <w:rPr>
                      <w:rFonts w:hint="eastAsia"/>
                      <w:b/>
                    </w:rPr>
                    <w:t>点击查看</w:t>
                  </w:r>
                  <w:r w:rsidRPr="009004BF">
                    <w:rPr>
                      <w:b/>
                    </w:rPr>
                    <w:t>图片</w:t>
                  </w:r>
                </w:p>
              </w:txbxContent>
            </v:textbox>
            <o:callout v:ext="edit" minusy="t"/>
          </v:shape>
        </w:pict>
      </w:r>
      <w:r w:rsidR="004D55A3">
        <w:rPr>
          <w:rFonts w:hint="eastAsia"/>
          <w:noProof/>
        </w:rPr>
        <w:drawing>
          <wp:inline distT="0" distB="0" distL="0" distR="0">
            <wp:extent cx="2048400" cy="3643200"/>
            <wp:effectExtent l="19050" t="19050" r="28575" b="1460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2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55A3">
        <w:rPr>
          <w:rFonts w:hint="eastAsia"/>
          <w:noProof/>
        </w:rPr>
        <w:drawing>
          <wp:inline distT="0" distB="0" distL="0" distR="0">
            <wp:extent cx="2048400" cy="3643200"/>
            <wp:effectExtent l="19050" t="19050" r="28575" b="146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55A3" w:rsidRDefault="004D55A3" w:rsidP="004D55A3">
      <w:r>
        <w:t>图</w:t>
      </w:r>
      <w:r w:rsidR="00335A1D">
        <w:rPr>
          <w:rFonts w:hint="eastAsia"/>
        </w:rPr>
        <w:t>33</w:t>
      </w:r>
      <w:r>
        <w:t>图</w:t>
      </w:r>
      <w:r w:rsidR="00335A1D">
        <w:rPr>
          <w:rFonts w:hint="eastAsia"/>
        </w:rPr>
        <w:t>34</w:t>
      </w:r>
    </w:p>
    <w:p w:rsidR="004D55A3" w:rsidRPr="00D56E3B" w:rsidRDefault="004D55A3" w:rsidP="004D55A3">
      <w:pPr>
        <w:pStyle w:val="a5"/>
        <w:numPr>
          <w:ilvl w:val="0"/>
          <w:numId w:val="12"/>
        </w:numPr>
        <w:ind w:firstLineChars="0"/>
        <w:rPr>
          <w:sz w:val="24"/>
        </w:rPr>
      </w:pPr>
      <w:r w:rsidRPr="00D56E3B">
        <w:rPr>
          <w:sz w:val="24"/>
        </w:rPr>
        <w:t>图</w:t>
      </w:r>
      <w:r w:rsidR="00335A1D">
        <w:rPr>
          <w:rFonts w:hint="eastAsia"/>
          <w:sz w:val="24"/>
        </w:rPr>
        <w:t>24</w:t>
      </w:r>
      <w:r w:rsidRPr="00D56E3B">
        <w:rPr>
          <w:rFonts w:hint="eastAsia"/>
          <w:sz w:val="24"/>
        </w:rPr>
        <w:t>为维修历史，用户可查看历史维修记录，可点击加号添加维修申请</w:t>
      </w:r>
    </w:p>
    <w:p w:rsidR="004D55A3" w:rsidRPr="00D56E3B" w:rsidRDefault="004D55A3" w:rsidP="004D55A3">
      <w:pPr>
        <w:pStyle w:val="a5"/>
        <w:numPr>
          <w:ilvl w:val="0"/>
          <w:numId w:val="12"/>
        </w:numPr>
        <w:ind w:firstLineChars="0"/>
        <w:rPr>
          <w:sz w:val="24"/>
        </w:rPr>
      </w:pPr>
      <w:r w:rsidRPr="00D56E3B">
        <w:rPr>
          <w:sz w:val="24"/>
        </w:rPr>
        <w:t>图</w:t>
      </w:r>
      <w:r w:rsidR="00335A1D">
        <w:rPr>
          <w:rFonts w:hint="eastAsia"/>
          <w:sz w:val="24"/>
        </w:rPr>
        <w:t>25</w:t>
      </w:r>
      <w:r w:rsidRPr="00D56E3B">
        <w:rPr>
          <w:rFonts w:hint="eastAsia"/>
          <w:sz w:val="24"/>
        </w:rPr>
        <w:t>为维修申请页面，提供维修电话，维修项目选择，照片上传，照片最多三张。</w:t>
      </w:r>
    </w:p>
    <w:p w:rsidR="004D55A3" w:rsidRDefault="004D55A3" w:rsidP="004D55A3">
      <w:pPr>
        <w:pStyle w:val="a5"/>
        <w:numPr>
          <w:ilvl w:val="0"/>
          <w:numId w:val="12"/>
        </w:numPr>
        <w:ind w:firstLineChars="0"/>
        <w:rPr>
          <w:ins w:id="49" w:author="Wei Zhan" w:date="2016-01-26T16:46:00Z"/>
          <w:sz w:val="24"/>
        </w:rPr>
      </w:pPr>
      <w:r w:rsidRPr="00D56E3B">
        <w:rPr>
          <w:sz w:val="24"/>
        </w:rPr>
        <w:t>记录可以删除，如图</w:t>
      </w:r>
      <w:r w:rsidRPr="00D56E3B">
        <w:rPr>
          <w:rFonts w:hint="eastAsia"/>
          <w:sz w:val="24"/>
        </w:rPr>
        <w:t>20</w:t>
      </w:r>
      <w:r w:rsidRPr="00D56E3B">
        <w:rPr>
          <w:rFonts w:hint="eastAsia"/>
          <w:sz w:val="24"/>
        </w:rPr>
        <w:t>。</w:t>
      </w:r>
    </w:p>
    <w:p w:rsidR="00236B58" w:rsidRDefault="00236B58" w:rsidP="004D55A3">
      <w:pPr>
        <w:pStyle w:val="a5"/>
        <w:numPr>
          <w:ilvl w:val="0"/>
          <w:numId w:val="12"/>
        </w:numPr>
        <w:ind w:firstLineChars="0"/>
        <w:rPr>
          <w:ins w:id="50" w:author="Wei Zhan" w:date="2016-01-26T16:48:00Z"/>
          <w:sz w:val="24"/>
        </w:rPr>
      </w:pPr>
      <w:ins w:id="51" w:author="Wei Zhan" w:date="2016-01-26T16:46:00Z">
        <w:r>
          <w:rPr>
            <w:sz w:val="24"/>
          </w:rPr>
          <w:t>加入公共设施保修选项。</w:t>
        </w:r>
      </w:ins>
    </w:p>
    <w:p w:rsidR="00236B58" w:rsidRDefault="00236B58" w:rsidP="004D55A3">
      <w:pPr>
        <w:pStyle w:val="a5"/>
        <w:numPr>
          <w:ilvl w:val="0"/>
          <w:numId w:val="12"/>
        </w:numPr>
        <w:ind w:firstLineChars="0"/>
        <w:rPr>
          <w:ins w:id="52" w:author="Wei Zhan" w:date="2016-01-26T16:48:00Z"/>
          <w:sz w:val="24"/>
        </w:rPr>
      </w:pPr>
      <w:ins w:id="53" w:author="Wei Zhan" w:date="2016-01-26T16:48:00Z">
        <w:r>
          <w:rPr>
            <w:sz w:val="24"/>
          </w:rPr>
          <w:t>输入采用声音输入</w:t>
        </w:r>
        <w:r>
          <w:rPr>
            <w:sz w:val="24"/>
          </w:rPr>
          <w:t>+</w:t>
        </w:r>
        <w:r>
          <w:rPr>
            <w:sz w:val="24"/>
          </w:rPr>
          <w:t>文字输入</w:t>
        </w:r>
      </w:ins>
    </w:p>
    <w:p w:rsidR="00236B58" w:rsidRDefault="00236B58" w:rsidP="004D55A3">
      <w:pPr>
        <w:pStyle w:val="a5"/>
        <w:numPr>
          <w:ilvl w:val="0"/>
          <w:numId w:val="12"/>
        </w:numPr>
        <w:ind w:firstLineChars="0"/>
        <w:rPr>
          <w:ins w:id="54" w:author="Wei Zhan" w:date="2016-02-02T14:29:00Z"/>
          <w:sz w:val="24"/>
        </w:rPr>
      </w:pPr>
      <w:ins w:id="55" w:author="Wei Zhan" w:date="2016-01-26T16:51:00Z">
        <w:r>
          <w:rPr>
            <w:sz w:val="24"/>
          </w:rPr>
          <w:t>报修处理状态：报修提交</w:t>
        </w:r>
        <w:r>
          <w:rPr>
            <w:sz w:val="24"/>
          </w:rPr>
          <w:t>—</w:t>
        </w:r>
        <w:r>
          <w:rPr>
            <w:sz w:val="24"/>
          </w:rPr>
          <w:t>处理中</w:t>
        </w:r>
        <w:r>
          <w:rPr>
            <w:sz w:val="24"/>
          </w:rPr>
          <w:t>—</w:t>
        </w:r>
        <w:r>
          <w:rPr>
            <w:sz w:val="24"/>
          </w:rPr>
          <w:t>报修结束</w:t>
        </w:r>
        <w:r>
          <w:rPr>
            <w:sz w:val="24"/>
          </w:rPr>
          <w:t xml:space="preserve">– </w:t>
        </w:r>
        <w:r>
          <w:rPr>
            <w:sz w:val="24"/>
          </w:rPr>
          <w:t>取消</w:t>
        </w:r>
        <w:r>
          <w:rPr>
            <w:sz w:val="24"/>
          </w:rPr>
          <w:t xml:space="preserve"> – </w:t>
        </w:r>
        <w:r>
          <w:rPr>
            <w:sz w:val="24"/>
          </w:rPr>
          <w:t>反馈</w:t>
        </w:r>
      </w:ins>
      <w:ins w:id="56" w:author="Wei Zhan" w:date="2016-02-02T14:28:00Z">
        <w:r w:rsidR="00CE6DE5">
          <w:rPr>
            <w:sz w:val="24"/>
          </w:rPr>
          <w:t>（管理后台进行支持）</w:t>
        </w:r>
      </w:ins>
    </w:p>
    <w:p w:rsidR="00CE6DE5" w:rsidRDefault="00CE6DE5" w:rsidP="004D55A3">
      <w:pPr>
        <w:pStyle w:val="a5"/>
        <w:numPr>
          <w:ilvl w:val="0"/>
          <w:numId w:val="12"/>
        </w:numPr>
        <w:ind w:firstLineChars="0"/>
        <w:rPr>
          <w:ins w:id="57" w:author="Wei Zhan" w:date="2016-01-26T16:53:00Z"/>
          <w:sz w:val="24"/>
        </w:rPr>
      </w:pPr>
      <w:ins w:id="58" w:author="Wei Zhan" w:date="2016-02-02T14:29:00Z">
        <w:r>
          <w:rPr>
            <w:sz w:val="24"/>
          </w:rPr>
          <w:t>对已经完成的报修，增加评价功能</w:t>
        </w:r>
      </w:ins>
    </w:p>
    <w:p w:rsidR="00236B58" w:rsidRPr="00D56E3B" w:rsidRDefault="00236B58" w:rsidP="004D55A3">
      <w:pPr>
        <w:pStyle w:val="a5"/>
        <w:numPr>
          <w:ilvl w:val="0"/>
          <w:numId w:val="12"/>
        </w:numPr>
        <w:ind w:firstLineChars="0"/>
        <w:rPr>
          <w:sz w:val="24"/>
        </w:rPr>
      </w:pPr>
    </w:p>
    <w:p w:rsidR="004D55A3" w:rsidRDefault="004D55A3" w:rsidP="004D55A3">
      <w:pPr>
        <w:widowControl/>
        <w:jc w:val="left"/>
      </w:pPr>
      <w:r>
        <w:br w:type="page"/>
      </w:r>
    </w:p>
    <w:p w:rsidR="00D56E3B" w:rsidRDefault="00D56E3B">
      <w:pPr>
        <w:widowControl/>
        <w:jc w:val="left"/>
      </w:pPr>
    </w:p>
    <w:p w:rsidR="007C38FE" w:rsidRDefault="00D56E3B" w:rsidP="00D56E3B">
      <w:pPr>
        <w:pStyle w:val="2"/>
      </w:pPr>
      <w:bookmarkStart w:id="59" w:name="_Toc437617156"/>
      <w:r>
        <w:rPr>
          <w:rFonts w:hint="eastAsia"/>
        </w:rPr>
        <w:t>门禁卡</w:t>
      </w:r>
      <w:bookmarkEnd w:id="59"/>
    </w:p>
    <w:p w:rsidR="00D56E3B" w:rsidRDefault="00163106" w:rsidP="00D56E3B">
      <w:r>
        <w:rPr>
          <w:noProof/>
        </w:rPr>
        <w:pict>
          <v:oval id="椭圆 232" o:spid="_x0000_s1037" style="position:absolute;left:0;text-align:left;margin-left:27.75pt;margin-top:65.3pt;width:107.25pt;height:106.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" filled="f" strokecolor="red" strokeweight="1pt">
            <v:stroke joinstyle="miter"/>
          </v:oval>
        </w:pict>
      </w:r>
      <w:r>
        <w:rPr>
          <w:noProof/>
        </w:rPr>
        <w:pict>
          <v:shape id="_x0000_s1034" type="#_x0000_t202" style="position:absolute;left:0;text-align:left;margin-left:208.5pt;margin-top:113.3pt;width:98.25pt;height:21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" stroked="f">
            <v:textbox>
              <w:txbxContent>
                <w:p w:rsidR="00D56E3B" w:rsidRPr="00963A7E" w:rsidRDefault="00D56E3B" w:rsidP="007C38FE">
                  <w:pPr>
                    <w:rPr>
                      <w:b/>
                      <w:color w:val="FF0000"/>
                      <w:sz w:val="24"/>
                    </w:rPr>
                  </w:pPr>
                  <w:r>
                    <w:rPr>
                      <w:rFonts w:hint="eastAsia"/>
                      <w:b/>
                      <w:color w:val="FF0000"/>
                      <w:sz w:val="24"/>
                    </w:rPr>
                    <w:t>点击呼叫</w:t>
                  </w:r>
                </w:p>
              </w:txbxContent>
            </v:textbox>
            <w10:wrap type="square" anchorx="margin"/>
          </v:shape>
        </w:pict>
      </w:r>
      <w:r w:rsidRPr="00163106">
        <w:rPr>
          <w:noProof/>
          <w:color w:val="FF0000"/>
        </w:rPr>
        <w:pict>
          <v:shape id="右箭头 229" o:spid="_x0000_s1036" type="#_x0000_t13" style="position:absolute;left:0;text-align:left;margin-left:176.25pt;margin-top:117.8pt;width:30pt;height:1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" adj="17280" fillcolor="red" strokecolor="#1f4d78 [1604]" strokeweight="1pt"/>
        </w:pict>
      </w:r>
      <w:r w:rsidRPr="00163106">
        <w:rPr>
          <w:noProof/>
          <w:color w:val="FF0000"/>
        </w:rPr>
        <w:pict>
          <v:shape id="右箭头 230" o:spid="_x0000_s1035" type="#_x0000_t13" style="position:absolute;left:0;text-align:left;margin-left:277.5pt;margin-top:117.8pt;width:30pt;height:1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" adj="17280" fillcolor="red" strokecolor="#1f4d78 [1604]" strokeweight="1pt"/>
        </w:pict>
      </w:r>
      <w:r w:rsidR="00D56E3B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3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3B">
        <w:rPr>
          <w:rFonts w:hint="eastAsia"/>
          <w:noProof/>
        </w:rPr>
        <w:drawing>
          <wp:inline distT="0" distB="0" distL="0" distR="0">
            <wp:extent cx="2048400" cy="364160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3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3B" w:rsidRDefault="00D56E3B" w:rsidP="00D56E3B">
      <w:r>
        <w:t>图</w:t>
      </w:r>
      <w:r w:rsidR="00335A1D">
        <w:rPr>
          <w:rFonts w:hint="eastAsia"/>
        </w:rPr>
        <w:t>35</w:t>
      </w:r>
      <w:r>
        <w:rPr>
          <w:rFonts w:hint="eastAsia"/>
        </w:rPr>
        <w:t>图</w:t>
      </w:r>
      <w:r w:rsidR="00335A1D">
        <w:rPr>
          <w:rFonts w:hint="eastAsia"/>
        </w:rPr>
        <w:t>36</w:t>
      </w:r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门禁卡提供呼叫门禁功能，点击呼叫图标即可呼叫用户绑定房间对应楼道的梯口机。</w:t>
      </w:r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点击视频通话可查看梯口机当前画面。</w:t>
      </w:r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点击话筒静音可使用户当前设备话筒静音。</w:t>
      </w:r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点击免提开启免提功能。</w:t>
      </w:r>
      <w:ins w:id="60" w:author="Wei Zhan" w:date="2016-02-02T14:31:00Z">
        <w:r w:rsidR="00CE6DE5">
          <w:rPr>
            <w:sz w:val="24"/>
          </w:rPr>
          <w:t>（门禁系统应该默认是使用免提，除非插入耳机等事件才会关闭免提）</w:t>
        </w:r>
      </w:ins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点击开锁楼道门禁即可开启。</w:t>
      </w:r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点击抓拍可把当前画面抓拍下来，保存在当前设备中。</w:t>
      </w:r>
    </w:p>
    <w:p w:rsidR="00D56E3B" w:rsidRPr="00D56E3B" w:rsidRDefault="00D56E3B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r w:rsidRPr="00D56E3B">
        <w:rPr>
          <w:sz w:val="24"/>
        </w:rPr>
        <w:t>点击挂断结束呼叫。</w:t>
      </w:r>
    </w:p>
    <w:p w:rsidR="00D56E3B" w:rsidRDefault="00D56E3B" w:rsidP="00D56E3B">
      <w:pPr>
        <w:pStyle w:val="a5"/>
        <w:numPr>
          <w:ilvl w:val="0"/>
          <w:numId w:val="14"/>
        </w:numPr>
        <w:ind w:firstLineChars="0"/>
        <w:rPr>
          <w:ins w:id="61" w:author="Wei Zhan" w:date="2016-02-02T14:29:00Z"/>
          <w:sz w:val="24"/>
        </w:rPr>
      </w:pPr>
      <w:r w:rsidRPr="00D56E3B">
        <w:rPr>
          <w:sz w:val="24"/>
        </w:rPr>
        <w:t>梯口机呼叫</w:t>
      </w:r>
      <w:r w:rsidRPr="00D56E3B">
        <w:rPr>
          <w:rFonts w:hint="eastAsia"/>
          <w:sz w:val="24"/>
        </w:rPr>
        <w:t>30s</w:t>
      </w:r>
      <w:r w:rsidRPr="00D56E3B">
        <w:rPr>
          <w:rFonts w:hint="eastAsia"/>
          <w:sz w:val="24"/>
        </w:rPr>
        <w:t>后会自动挂断，返回门禁卡画面。</w:t>
      </w:r>
    </w:p>
    <w:p w:rsidR="00CE6DE5" w:rsidRDefault="00CE6DE5" w:rsidP="00D56E3B">
      <w:pPr>
        <w:pStyle w:val="a5"/>
        <w:numPr>
          <w:ilvl w:val="0"/>
          <w:numId w:val="14"/>
        </w:numPr>
        <w:ind w:firstLineChars="0"/>
        <w:rPr>
          <w:sz w:val="24"/>
        </w:rPr>
      </w:pPr>
      <w:ins w:id="62" w:author="Wei Zhan" w:date="2016-02-02T14:29:00Z">
        <w:r>
          <w:rPr>
            <w:sz w:val="24"/>
          </w:rPr>
          <w:t>以上功能皆依赖于第三方</w:t>
        </w:r>
      </w:ins>
      <w:ins w:id="63" w:author="Wei Zhan" w:date="2016-02-02T14:30:00Z">
        <w:r>
          <w:rPr>
            <w:sz w:val="24"/>
          </w:rPr>
          <w:t>门禁系统的支持能力和实施的网络部署。如果门禁系统不支持以上的某些功能，则这些功能不在本期需求范围之内。</w:t>
        </w:r>
      </w:ins>
    </w:p>
    <w:p w:rsidR="00D56E3B" w:rsidRDefault="00D56E3B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5922FF" w:rsidRDefault="00156573" w:rsidP="005922FF">
      <w:pPr>
        <w:pStyle w:val="2"/>
      </w:pPr>
      <w:bookmarkStart w:id="64" w:name="_Toc437617157"/>
      <w:r>
        <w:lastRenderedPageBreak/>
        <w:t>监控</w:t>
      </w:r>
      <w:bookmarkEnd w:id="64"/>
    </w:p>
    <w:p w:rsidR="00156573" w:rsidRDefault="00156573">
      <w:pPr>
        <w:widowControl/>
        <w:jc w:val="left"/>
        <w:rPr>
          <w:sz w:val="24"/>
        </w:rPr>
      </w:pPr>
      <w:r>
        <w:rPr>
          <w:rFonts w:hint="eastAsia"/>
          <w:noProof/>
        </w:rPr>
        <w:drawing>
          <wp:inline distT="0" distB="0" distL="0" distR="0">
            <wp:extent cx="2048399" cy="3641600"/>
            <wp:effectExtent l="0" t="0" r="9525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99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399" cy="3641600"/>
            <wp:effectExtent l="0" t="0" r="952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3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99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399" cy="364160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3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99" cy="3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1D" w:rsidRDefault="00335A1D">
      <w:pPr>
        <w:widowControl/>
        <w:jc w:val="left"/>
        <w:rPr>
          <w:sz w:val="24"/>
        </w:rPr>
      </w:pPr>
      <w:r w:rsidRPr="00335A1D">
        <w:rPr>
          <w:rFonts w:hint="eastAsia"/>
        </w:rPr>
        <w:t>图</w:t>
      </w:r>
      <w:r>
        <w:rPr>
          <w:rFonts w:hint="eastAsia"/>
        </w:rPr>
        <w:t xml:space="preserve">37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38                             </w:t>
      </w:r>
      <w:r>
        <w:rPr>
          <w:rFonts w:hint="eastAsia"/>
        </w:rPr>
        <w:t>图</w:t>
      </w:r>
      <w:r>
        <w:rPr>
          <w:rFonts w:hint="eastAsia"/>
        </w:rPr>
        <w:t>39</w:t>
      </w:r>
    </w:p>
    <w:p w:rsidR="006D2383" w:rsidRPr="00D56E3B" w:rsidRDefault="006D2383" w:rsidP="006D2383">
      <w:pPr>
        <w:pStyle w:val="a5"/>
        <w:numPr>
          <w:ilvl w:val="0"/>
          <w:numId w:val="16"/>
        </w:numPr>
        <w:ind w:firstLineChars="0"/>
        <w:rPr>
          <w:sz w:val="24"/>
        </w:rPr>
      </w:pPr>
      <w:r>
        <w:rPr>
          <w:sz w:val="24"/>
        </w:rPr>
        <w:t>监控系统提供小区视频监控。</w:t>
      </w:r>
    </w:p>
    <w:p w:rsidR="006D2383" w:rsidRDefault="006D2383" w:rsidP="006D2383">
      <w:pPr>
        <w:pStyle w:val="a5"/>
        <w:numPr>
          <w:ilvl w:val="0"/>
          <w:numId w:val="16"/>
        </w:numPr>
        <w:ind w:firstLineChars="0"/>
        <w:rPr>
          <w:sz w:val="24"/>
        </w:rPr>
      </w:pPr>
      <w:r w:rsidRPr="00D56E3B">
        <w:rPr>
          <w:sz w:val="24"/>
        </w:rPr>
        <w:t>点击</w:t>
      </w:r>
      <w:r>
        <w:rPr>
          <w:sz w:val="24"/>
        </w:rPr>
        <w:t>所要查看的区域可查看小区该区域的监控。</w:t>
      </w:r>
    </w:p>
    <w:p w:rsidR="006D2383" w:rsidRDefault="006D2383" w:rsidP="006D2383">
      <w:pPr>
        <w:pStyle w:val="a5"/>
        <w:numPr>
          <w:ilvl w:val="0"/>
          <w:numId w:val="16"/>
        </w:numPr>
        <w:ind w:firstLineChars="0"/>
        <w:rPr>
          <w:ins w:id="65" w:author="Wei Zhan" w:date="2016-02-02T14:33:00Z"/>
          <w:sz w:val="24"/>
        </w:rPr>
      </w:pPr>
      <w:r>
        <w:rPr>
          <w:sz w:val="24"/>
        </w:rPr>
        <w:t>点击求助按钮可拨打求助电话。</w:t>
      </w:r>
      <w:ins w:id="66" w:author="Wei Zhan" w:date="2016-02-02T14:31:00Z">
        <w:r w:rsidR="00CE6DE5">
          <w:rPr>
            <w:sz w:val="24"/>
          </w:rPr>
          <w:t>（建议建立</w:t>
        </w:r>
      </w:ins>
      <w:ins w:id="67" w:author="Wei Zhan" w:date="2016-02-02T14:32:00Z">
        <w:r w:rsidR="00CE6DE5">
          <w:rPr>
            <w:sz w:val="24"/>
          </w:rPr>
          <w:t>“</w:t>
        </w:r>
        <w:r w:rsidR="00CE6DE5">
          <w:rPr>
            <w:sz w:val="24"/>
          </w:rPr>
          <w:t>紧急联系人名单，在</w:t>
        </w:r>
        <w:r w:rsidR="00CE6DE5">
          <w:rPr>
            <w:sz w:val="24"/>
          </w:rPr>
          <w:t>‘</w:t>
        </w:r>
        <w:r w:rsidR="00CE6DE5">
          <w:rPr>
            <w:sz w:val="24"/>
          </w:rPr>
          <w:t>我的</w:t>
        </w:r>
        <w:r w:rsidR="00CE6DE5">
          <w:rPr>
            <w:sz w:val="24"/>
          </w:rPr>
          <w:t>’</w:t>
        </w:r>
        <w:r w:rsidR="00CE6DE5">
          <w:rPr>
            <w:sz w:val="24"/>
          </w:rPr>
          <w:t>项目下，默认有物业的电话和</w:t>
        </w:r>
        <w:r w:rsidR="00CE6DE5">
          <w:rPr>
            <w:sz w:val="24"/>
          </w:rPr>
          <w:t>110</w:t>
        </w:r>
        <w:r w:rsidR="00CE6DE5">
          <w:rPr>
            <w:sz w:val="24"/>
          </w:rPr>
          <w:t>，</w:t>
        </w:r>
        <w:r w:rsidR="00CE6DE5">
          <w:rPr>
            <w:sz w:val="24"/>
          </w:rPr>
          <w:t>120</w:t>
        </w:r>
        <w:r w:rsidR="00CE6DE5">
          <w:rPr>
            <w:sz w:val="24"/>
          </w:rPr>
          <w:t>，自己可以增加紧急联系人，完成对紧急联系人的调度</w:t>
        </w:r>
        <w:r w:rsidR="00CE6DE5">
          <w:rPr>
            <w:sz w:val="24"/>
          </w:rPr>
          <w:t>”</w:t>
        </w:r>
      </w:ins>
      <w:ins w:id="68" w:author="Wei Zhan" w:date="2016-02-02T14:31:00Z">
        <w:r w:rsidR="00CE6DE5">
          <w:rPr>
            <w:sz w:val="24"/>
          </w:rPr>
          <w:t>）</w:t>
        </w:r>
      </w:ins>
    </w:p>
    <w:p w:rsidR="00CE6DE5" w:rsidRPr="006D2383" w:rsidRDefault="00CE6DE5" w:rsidP="006D2383">
      <w:pPr>
        <w:pStyle w:val="a5"/>
        <w:numPr>
          <w:ilvl w:val="0"/>
          <w:numId w:val="16"/>
        </w:numPr>
        <w:ind w:firstLineChars="0"/>
        <w:rPr>
          <w:sz w:val="24"/>
        </w:rPr>
      </w:pPr>
      <w:ins w:id="69" w:author="Wei Zhan" w:date="2016-02-02T14:33:00Z">
        <w:r>
          <w:rPr>
            <w:sz w:val="24"/>
          </w:rPr>
          <w:t>支持对视频的实时留言，并可以在管理后台进行</w:t>
        </w:r>
      </w:ins>
      <w:ins w:id="70" w:author="Wei Zhan" w:date="2016-02-02T14:34:00Z">
        <w:r>
          <w:rPr>
            <w:sz w:val="24"/>
          </w:rPr>
          <w:t>增加或删除</w:t>
        </w:r>
      </w:ins>
      <w:ins w:id="71" w:author="Wei Zhan" w:date="2016-02-02T14:33:00Z">
        <w:r>
          <w:rPr>
            <w:sz w:val="24"/>
          </w:rPr>
          <w:t>管理</w:t>
        </w:r>
      </w:ins>
    </w:p>
    <w:p w:rsidR="005922FF" w:rsidRDefault="005922FF">
      <w:pPr>
        <w:widowControl/>
        <w:jc w:val="left"/>
      </w:pPr>
      <w:r>
        <w:br w:type="page"/>
      </w:r>
    </w:p>
    <w:p w:rsidR="00D56E3B" w:rsidRDefault="005922FF" w:rsidP="005922FF">
      <w:pPr>
        <w:pStyle w:val="2"/>
      </w:pPr>
      <w:bookmarkStart w:id="72" w:name="_Toc437617158"/>
      <w:r>
        <w:rPr>
          <w:rFonts w:hint="eastAsia"/>
        </w:rPr>
        <w:lastRenderedPageBreak/>
        <w:t>帮助中心</w:t>
      </w:r>
      <w:bookmarkEnd w:id="72"/>
    </w:p>
    <w:p w:rsidR="00335A1D" w:rsidRDefault="005922FF" w:rsidP="005922FF">
      <w:r>
        <w:rPr>
          <w:rFonts w:hint="eastAsia"/>
          <w:noProof/>
        </w:rPr>
        <w:drawing>
          <wp:inline distT="0" distB="0" distL="0" distR="0">
            <wp:extent cx="2048275" cy="3641377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3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75" cy="36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83">
        <w:rPr>
          <w:rFonts w:hint="eastAsia"/>
          <w:noProof/>
        </w:rPr>
        <w:drawing>
          <wp:inline distT="0" distB="0" distL="0" distR="0">
            <wp:extent cx="2048400" cy="3643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蓝泊湾_帮助中心i6-物业电话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83">
        <w:rPr>
          <w:rFonts w:hint="eastAsia"/>
          <w:noProof/>
        </w:rPr>
        <w:drawing>
          <wp:inline distT="0" distB="0" distL="0" distR="0">
            <wp:extent cx="2048400" cy="36432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蓝泊湾_帮助中心i6-业主须知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1D" w:rsidRDefault="00335A1D" w:rsidP="00335A1D">
      <w:r>
        <w:rPr>
          <w:rFonts w:hint="eastAsia"/>
        </w:rPr>
        <w:t>图</w:t>
      </w:r>
      <w:r>
        <w:rPr>
          <w:rFonts w:hint="eastAsia"/>
        </w:rPr>
        <w:t xml:space="preserve">40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41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42              </w:t>
      </w:r>
    </w:p>
    <w:p w:rsidR="00335A1D" w:rsidRDefault="006D2383" w:rsidP="00335A1D">
      <w:r>
        <w:rPr>
          <w:rFonts w:hint="eastAsia"/>
          <w:noProof/>
        </w:rPr>
        <w:drawing>
          <wp:inline distT="0" distB="0" distL="0" distR="0">
            <wp:extent cx="2048400" cy="36432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蓝泊湾_帮助中心i6-交房流程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275" cy="36432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蓝泊湾_帮助中心i6-业主反馈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275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48400" cy="36432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蓝泊湾_帮助中心i6-便民指南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1D" w:rsidRDefault="00335A1D" w:rsidP="00335A1D">
      <w:r>
        <w:rPr>
          <w:rFonts w:hint="eastAsia"/>
        </w:rPr>
        <w:t>图</w:t>
      </w:r>
      <w:r>
        <w:rPr>
          <w:rFonts w:hint="eastAsia"/>
        </w:rPr>
        <w:t xml:space="preserve">43 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44  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45              </w:t>
      </w:r>
    </w:p>
    <w:p w:rsidR="00335A1D" w:rsidRDefault="00335A1D" w:rsidP="00335A1D"/>
    <w:p w:rsidR="005922FF" w:rsidRDefault="006D2383" w:rsidP="00335A1D">
      <w:r>
        <w:rPr>
          <w:rFonts w:hint="eastAsia"/>
          <w:noProof/>
        </w:rPr>
        <w:lastRenderedPageBreak/>
        <w:drawing>
          <wp:inline distT="0" distB="0" distL="0" distR="0">
            <wp:extent cx="2048400" cy="36432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蓝泊湾_帮助中心i6-产权证办理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00" cy="36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A1D" w:rsidRDefault="00335A1D" w:rsidP="00335A1D">
      <w:r>
        <w:rPr>
          <w:rFonts w:hint="eastAsia"/>
        </w:rPr>
        <w:t>图</w:t>
      </w:r>
      <w:r>
        <w:rPr>
          <w:rFonts w:hint="eastAsia"/>
        </w:rPr>
        <w:t>46</w:t>
      </w:r>
    </w:p>
    <w:p w:rsidR="005922FF" w:rsidRPr="006D2383" w:rsidRDefault="006D2383" w:rsidP="006D2383">
      <w:pPr>
        <w:pStyle w:val="a5"/>
        <w:numPr>
          <w:ilvl w:val="0"/>
          <w:numId w:val="17"/>
        </w:numPr>
        <w:ind w:firstLineChars="0"/>
        <w:rPr>
          <w:sz w:val="24"/>
        </w:rPr>
      </w:pPr>
      <w:r w:rsidRPr="006D2383">
        <w:rPr>
          <w:rFonts w:hint="eastAsia"/>
          <w:sz w:val="24"/>
        </w:rPr>
        <w:t>帮助中心提供用户查看各类信息，包括物业电话</w:t>
      </w:r>
      <w:r w:rsidR="005922FF" w:rsidRPr="006D2383">
        <w:rPr>
          <w:rFonts w:hint="eastAsia"/>
          <w:sz w:val="24"/>
        </w:rPr>
        <w:t>、</w:t>
      </w:r>
      <w:r w:rsidRPr="006D2383">
        <w:rPr>
          <w:rFonts w:hint="eastAsia"/>
          <w:sz w:val="24"/>
        </w:rPr>
        <w:t>业主须知</w:t>
      </w:r>
      <w:r w:rsidR="005922FF" w:rsidRPr="006D2383">
        <w:rPr>
          <w:rFonts w:hint="eastAsia"/>
          <w:sz w:val="24"/>
        </w:rPr>
        <w:t>、交房流程、</w:t>
      </w:r>
      <w:r w:rsidRPr="006D2383">
        <w:rPr>
          <w:rFonts w:hint="eastAsia"/>
          <w:sz w:val="24"/>
        </w:rPr>
        <w:t>业主反馈</w:t>
      </w:r>
      <w:r w:rsidR="005922FF" w:rsidRPr="006D2383">
        <w:rPr>
          <w:rFonts w:hint="eastAsia"/>
          <w:sz w:val="24"/>
        </w:rPr>
        <w:t>、</w:t>
      </w:r>
      <w:r w:rsidRPr="006D2383">
        <w:rPr>
          <w:rFonts w:hint="eastAsia"/>
          <w:sz w:val="24"/>
        </w:rPr>
        <w:t>便民指南</w:t>
      </w:r>
      <w:r w:rsidR="005922FF" w:rsidRPr="006D2383">
        <w:rPr>
          <w:rFonts w:hint="eastAsia"/>
          <w:sz w:val="24"/>
        </w:rPr>
        <w:t>、</w:t>
      </w:r>
      <w:r w:rsidRPr="006D2383">
        <w:rPr>
          <w:rFonts w:hint="eastAsia"/>
          <w:sz w:val="24"/>
        </w:rPr>
        <w:t>产权证办理</w:t>
      </w:r>
      <w:r w:rsidR="005922FF" w:rsidRPr="006D2383">
        <w:rPr>
          <w:rFonts w:hint="eastAsia"/>
          <w:sz w:val="24"/>
        </w:rPr>
        <w:t>等信息。</w:t>
      </w:r>
    </w:p>
    <w:p w:rsidR="00B56FEB" w:rsidRPr="006D2383" w:rsidRDefault="006D2383" w:rsidP="006D2383">
      <w:pPr>
        <w:pStyle w:val="a5"/>
        <w:numPr>
          <w:ilvl w:val="0"/>
          <w:numId w:val="17"/>
        </w:numPr>
        <w:ind w:firstLineChars="0"/>
        <w:rPr>
          <w:sz w:val="24"/>
        </w:rPr>
      </w:pPr>
      <w:r w:rsidRPr="006D2383">
        <w:rPr>
          <w:rFonts w:hint="eastAsia"/>
          <w:sz w:val="24"/>
        </w:rPr>
        <w:t>上下滑动屏幕可查看具体内容。</w:t>
      </w:r>
    </w:p>
    <w:p w:rsidR="006D2383" w:rsidRDefault="006D2383" w:rsidP="006D2383">
      <w:pPr>
        <w:pStyle w:val="a5"/>
        <w:numPr>
          <w:ilvl w:val="0"/>
          <w:numId w:val="17"/>
        </w:numPr>
        <w:ind w:firstLineChars="0"/>
        <w:rPr>
          <w:ins w:id="73" w:author="Wei Zhan" w:date="2016-01-26T16:57:00Z"/>
          <w:sz w:val="24"/>
        </w:rPr>
      </w:pPr>
      <w:r w:rsidRPr="006D2383">
        <w:rPr>
          <w:sz w:val="24"/>
        </w:rPr>
        <w:t>业主反馈中可提交反馈信息至</w:t>
      </w:r>
      <w:ins w:id="74" w:author="Wei Zhan" w:date="2016-01-26T16:57:00Z">
        <w:r w:rsidR="00CD4A0A">
          <w:rPr>
            <w:sz w:val="24"/>
          </w:rPr>
          <w:t>平台</w:t>
        </w:r>
      </w:ins>
      <w:del w:id="75" w:author="Wei Zhan" w:date="2016-01-26T16:57:00Z">
        <w:r w:rsidRPr="006D2383" w:rsidDel="00CD4A0A">
          <w:rPr>
            <w:sz w:val="24"/>
          </w:rPr>
          <w:delText>物业</w:delText>
        </w:r>
      </w:del>
      <w:r w:rsidRPr="006D2383">
        <w:rPr>
          <w:sz w:val="24"/>
        </w:rPr>
        <w:t>。</w:t>
      </w:r>
    </w:p>
    <w:p w:rsidR="00CD4A0A" w:rsidRDefault="00CD4A0A" w:rsidP="006D2383">
      <w:pPr>
        <w:pStyle w:val="a5"/>
        <w:numPr>
          <w:ilvl w:val="0"/>
          <w:numId w:val="17"/>
        </w:numPr>
        <w:ind w:firstLineChars="0"/>
        <w:rPr>
          <w:ins w:id="76" w:author="Wei Zhan" w:date="2016-01-26T16:58:00Z"/>
          <w:sz w:val="24"/>
        </w:rPr>
      </w:pPr>
      <w:ins w:id="77" w:author="Wei Zhan" w:date="2016-01-26T16:58:00Z">
        <w:r>
          <w:rPr>
            <w:sz w:val="24"/>
          </w:rPr>
          <w:t>针对各主要功能进行</w:t>
        </w:r>
        <w:r>
          <w:rPr>
            <w:sz w:val="24"/>
          </w:rPr>
          <w:t>app</w:t>
        </w:r>
        <w:r>
          <w:rPr>
            <w:sz w:val="24"/>
          </w:rPr>
          <w:t>使用统计（</w:t>
        </w:r>
        <w:r>
          <w:rPr>
            <w:sz w:val="24"/>
          </w:rPr>
          <w:t>2</w:t>
        </w:r>
        <w:r>
          <w:rPr>
            <w:sz w:val="24"/>
          </w:rPr>
          <w:t>级菜单的）</w:t>
        </w:r>
      </w:ins>
    </w:p>
    <w:p w:rsidR="00CD4A0A" w:rsidRDefault="00CE6DE5" w:rsidP="006D2383">
      <w:pPr>
        <w:pStyle w:val="a5"/>
        <w:numPr>
          <w:ilvl w:val="0"/>
          <w:numId w:val="17"/>
        </w:numPr>
        <w:ind w:firstLineChars="0"/>
        <w:rPr>
          <w:ins w:id="78" w:author="Wei Zhan" w:date="2016-02-02T14:33:00Z"/>
          <w:sz w:val="24"/>
        </w:rPr>
      </w:pPr>
      <w:ins w:id="79" w:author="Wei Zhan" w:date="2016-02-02T14:33:00Z">
        <w:r>
          <w:rPr>
            <w:sz w:val="24"/>
          </w:rPr>
          <w:t>支持</w:t>
        </w:r>
      </w:ins>
      <w:ins w:id="80" w:author="Wei Zhan" w:date="2016-01-26T17:02:00Z">
        <w:r w:rsidR="00CD4A0A">
          <w:rPr>
            <w:sz w:val="24"/>
          </w:rPr>
          <w:t>推送消息</w:t>
        </w:r>
      </w:ins>
    </w:p>
    <w:p w:rsidR="00CE6DE5" w:rsidRPr="006D2383" w:rsidRDefault="00CE6DE5" w:rsidP="006D2383">
      <w:pPr>
        <w:pStyle w:val="a5"/>
        <w:numPr>
          <w:ilvl w:val="0"/>
          <w:numId w:val="17"/>
        </w:numPr>
        <w:ind w:firstLineChars="0"/>
        <w:rPr>
          <w:sz w:val="24"/>
        </w:rPr>
      </w:pPr>
      <w:ins w:id="81" w:author="Wei Zhan" w:date="2016-02-02T14:33:00Z">
        <w:r>
          <w:rPr>
            <w:sz w:val="24"/>
          </w:rPr>
          <w:t>需要提供以上帮助信息的全部内容。</w:t>
        </w:r>
      </w:ins>
    </w:p>
    <w:p w:rsidR="00B56FEB" w:rsidRPr="005922FF" w:rsidRDefault="00B56FEB" w:rsidP="00B56FEB"/>
    <w:sectPr w:rsidR="00B56FEB" w:rsidRPr="005922FF" w:rsidSect="00344195">
      <w:footerReference w:type="default" r:id="rId52"/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146FB" w:rsidRDefault="003146FB" w:rsidP="005432D9">
      <w:r>
        <w:separator/>
      </w:r>
    </w:p>
  </w:endnote>
  <w:endnote w:type="continuationSeparator" w:id="1">
    <w:p w:rsidR="003146FB" w:rsidRDefault="003146FB" w:rsidP="005432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仿宋简体">
    <w:altName w:val="宋体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05739300"/>
      <w:docPartObj>
        <w:docPartGallery w:val="Page Numbers (Bottom of Page)"/>
        <w:docPartUnique/>
      </w:docPartObj>
    </w:sdtPr>
    <w:sdtContent>
      <w:p w:rsidR="00344195" w:rsidRDefault="00163106">
        <w:pPr>
          <w:pStyle w:val="a4"/>
          <w:jc w:val="center"/>
        </w:pPr>
        <w:r>
          <w:fldChar w:fldCharType="begin"/>
        </w:r>
        <w:r w:rsidR="00344195">
          <w:instrText>PAGE   \* MERGEFORMAT</w:instrText>
        </w:r>
        <w:r>
          <w:fldChar w:fldCharType="separate"/>
        </w:r>
        <w:r w:rsidR="007D37E9" w:rsidRPr="007D37E9">
          <w:rPr>
            <w:noProof/>
            <w:lang w:val="zh-CN"/>
          </w:rPr>
          <w:t>1</w:t>
        </w:r>
        <w:r>
          <w:fldChar w:fldCharType="end"/>
        </w:r>
      </w:p>
    </w:sdtContent>
  </w:sdt>
  <w:p w:rsidR="00344195" w:rsidRDefault="00344195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146FB" w:rsidRDefault="003146FB" w:rsidP="005432D9">
      <w:r>
        <w:separator/>
      </w:r>
    </w:p>
  </w:footnote>
  <w:footnote w:type="continuationSeparator" w:id="1">
    <w:p w:rsidR="003146FB" w:rsidRDefault="003146FB" w:rsidP="005432D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B07EC"/>
    <w:multiLevelType w:val="hybridMultilevel"/>
    <w:tmpl w:val="17F6A33C"/>
    <w:lvl w:ilvl="0" w:tplc="B42C77A2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831CCA"/>
    <w:multiLevelType w:val="hybridMultilevel"/>
    <w:tmpl w:val="630C4F1E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9F79A6"/>
    <w:multiLevelType w:val="hybridMultilevel"/>
    <w:tmpl w:val="F97813C0"/>
    <w:lvl w:ilvl="0" w:tplc="2CB0B8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8E4D9D"/>
    <w:multiLevelType w:val="hybridMultilevel"/>
    <w:tmpl w:val="DA744EC8"/>
    <w:lvl w:ilvl="0" w:tplc="5262EA5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17F95F40"/>
    <w:multiLevelType w:val="hybridMultilevel"/>
    <w:tmpl w:val="630C4F1E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A170F8C"/>
    <w:multiLevelType w:val="hybridMultilevel"/>
    <w:tmpl w:val="3A20613E"/>
    <w:lvl w:ilvl="0" w:tplc="15387E9A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1EE1479A"/>
    <w:multiLevelType w:val="hybridMultilevel"/>
    <w:tmpl w:val="892CD058"/>
    <w:lvl w:ilvl="0" w:tplc="A11E71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96546A2"/>
    <w:multiLevelType w:val="hybridMultilevel"/>
    <w:tmpl w:val="CE34539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>
    <w:nsid w:val="2BBD36E3"/>
    <w:multiLevelType w:val="hybridMultilevel"/>
    <w:tmpl w:val="2962E5CA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2A05AC7"/>
    <w:multiLevelType w:val="hybridMultilevel"/>
    <w:tmpl w:val="82FEC28E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9E19F0"/>
    <w:multiLevelType w:val="hybridMultilevel"/>
    <w:tmpl w:val="932A29F2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3374589"/>
    <w:multiLevelType w:val="hybridMultilevel"/>
    <w:tmpl w:val="27A2FEA2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BA41125"/>
    <w:multiLevelType w:val="hybridMultilevel"/>
    <w:tmpl w:val="63A675A2"/>
    <w:lvl w:ilvl="0" w:tplc="9DE259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A8C58E0"/>
    <w:multiLevelType w:val="hybridMultilevel"/>
    <w:tmpl w:val="876A7DEC"/>
    <w:lvl w:ilvl="0" w:tplc="8E246B0A">
      <w:start w:val="1"/>
      <w:numFmt w:val="bullet"/>
      <w:pStyle w:val="3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BD9340E"/>
    <w:multiLevelType w:val="hybridMultilevel"/>
    <w:tmpl w:val="D0167682"/>
    <w:lvl w:ilvl="0" w:tplc="A43C276C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5">
    <w:nsid w:val="6C5E2C04"/>
    <w:multiLevelType w:val="hybridMultilevel"/>
    <w:tmpl w:val="BB30C420"/>
    <w:lvl w:ilvl="0" w:tplc="5634728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E4A4904"/>
    <w:multiLevelType w:val="hybridMultilevel"/>
    <w:tmpl w:val="8EC2202C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EFD7B1B"/>
    <w:multiLevelType w:val="hybridMultilevel"/>
    <w:tmpl w:val="630C4F1E"/>
    <w:lvl w:ilvl="0" w:tplc="680401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5"/>
  </w:num>
  <w:num w:numId="3">
    <w:abstractNumId w:val="3"/>
  </w:num>
  <w:num w:numId="4">
    <w:abstractNumId w:val="14"/>
  </w:num>
  <w:num w:numId="5">
    <w:abstractNumId w:val="0"/>
  </w:num>
  <w:num w:numId="6">
    <w:abstractNumId w:val="12"/>
  </w:num>
  <w:num w:numId="7">
    <w:abstractNumId w:val="2"/>
  </w:num>
  <w:num w:numId="8">
    <w:abstractNumId w:val="9"/>
  </w:num>
  <w:num w:numId="9">
    <w:abstractNumId w:val="7"/>
  </w:num>
  <w:num w:numId="10">
    <w:abstractNumId w:val="11"/>
  </w:num>
  <w:num w:numId="11">
    <w:abstractNumId w:val="13"/>
  </w:num>
  <w:num w:numId="12">
    <w:abstractNumId w:val="8"/>
  </w:num>
  <w:num w:numId="13">
    <w:abstractNumId w:val="10"/>
  </w:num>
  <w:num w:numId="14">
    <w:abstractNumId w:val="4"/>
  </w:num>
  <w:num w:numId="15">
    <w:abstractNumId w:val="6"/>
  </w:num>
  <w:num w:numId="16">
    <w:abstractNumId w:val="1"/>
  </w:num>
  <w:num w:numId="17">
    <w:abstractNumId w:val="17"/>
  </w:num>
  <w:num w:numId="18">
    <w:abstractNumId w:val="1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ei Zhan">
    <w15:presenceInfo w15:providerId="None" w15:userId="Wei Zhan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96EBE"/>
    <w:rsid w:val="00013F8E"/>
    <w:rsid w:val="00131A02"/>
    <w:rsid w:val="00145396"/>
    <w:rsid w:val="00156573"/>
    <w:rsid w:val="00163106"/>
    <w:rsid w:val="00193363"/>
    <w:rsid w:val="00206630"/>
    <w:rsid w:val="00214EE3"/>
    <w:rsid w:val="002150E3"/>
    <w:rsid w:val="00217E3C"/>
    <w:rsid w:val="00236B58"/>
    <w:rsid w:val="00254746"/>
    <w:rsid w:val="002602E8"/>
    <w:rsid w:val="002C54C3"/>
    <w:rsid w:val="002F7B88"/>
    <w:rsid w:val="003146FB"/>
    <w:rsid w:val="00335A1D"/>
    <w:rsid w:val="00344195"/>
    <w:rsid w:val="00356E9F"/>
    <w:rsid w:val="00362D45"/>
    <w:rsid w:val="00445FCA"/>
    <w:rsid w:val="004D233C"/>
    <w:rsid w:val="004D55A3"/>
    <w:rsid w:val="00516DCA"/>
    <w:rsid w:val="005432D9"/>
    <w:rsid w:val="00547931"/>
    <w:rsid w:val="00555C6D"/>
    <w:rsid w:val="005569EC"/>
    <w:rsid w:val="0058076E"/>
    <w:rsid w:val="005922FF"/>
    <w:rsid w:val="005A54E4"/>
    <w:rsid w:val="005B0AD1"/>
    <w:rsid w:val="00621478"/>
    <w:rsid w:val="006770BD"/>
    <w:rsid w:val="006826F1"/>
    <w:rsid w:val="006A770C"/>
    <w:rsid w:val="006C16D8"/>
    <w:rsid w:val="006D2383"/>
    <w:rsid w:val="006F7DD6"/>
    <w:rsid w:val="007C38FE"/>
    <w:rsid w:val="007D37E9"/>
    <w:rsid w:val="00846AF1"/>
    <w:rsid w:val="008774FC"/>
    <w:rsid w:val="009004BF"/>
    <w:rsid w:val="00910803"/>
    <w:rsid w:val="00920C42"/>
    <w:rsid w:val="009323AC"/>
    <w:rsid w:val="00963A7E"/>
    <w:rsid w:val="00984C15"/>
    <w:rsid w:val="00993C52"/>
    <w:rsid w:val="009B29F2"/>
    <w:rsid w:val="009F3A39"/>
    <w:rsid w:val="00A06075"/>
    <w:rsid w:val="00B56A91"/>
    <w:rsid w:val="00B56EA8"/>
    <w:rsid w:val="00B56FEB"/>
    <w:rsid w:val="00B737A9"/>
    <w:rsid w:val="00B73AE9"/>
    <w:rsid w:val="00C3156F"/>
    <w:rsid w:val="00C5319F"/>
    <w:rsid w:val="00CC2379"/>
    <w:rsid w:val="00CD4A0A"/>
    <w:rsid w:val="00CE45CD"/>
    <w:rsid w:val="00CE6DE5"/>
    <w:rsid w:val="00CF472A"/>
    <w:rsid w:val="00D10697"/>
    <w:rsid w:val="00D123E4"/>
    <w:rsid w:val="00D12E66"/>
    <w:rsid w:val="00D36092"/>
    <w:rsid w:val="00D56E3B"/>
    <w:rsid w:val="00DC71B5"/>
    <w:rsid w:val="00DD338F"/>
    <w:rsid w:val="00E04EF2"/>
    <w:rsid w:val="00E12F9F"/>
    <w:rsid w:val="00E31C96"/>
    <w:rsid w:val="00E40731"/>
    <w:rsid w:val="00E82D4B"/>
    <w:rsid w:val="00EE2E06"/>
    <w:rsid w:val="00F22855"/>
    <w:rsid w:val="00F43C6E"/>
    <w:rsid w:val="00F478EB"/>
    <w:rsid w:val="00F5065C"/>
    <w:rsid w:val="00F96EBE"/>
    <w:rsid w:val="00FA22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  <o:rules v:ext="edit">
        <o:r id="V:Rule2" type="callout" idref="#线形标注 1(无边框) 219"/>
        <o:r id="V:Rule3" type="callout" idref="#线形标注 1(无边框) 218"/>
        <o:r id="V:Rule5" type="callout" idref="#线形标注 1(无边框) 211"/>
        <o:r id="V:Rule6" type="callout" idref="#线形标注 1(无边框) 210"/>
        <o:r id="V:Rule7" type="callout" idref="#线形标注 1(无边框) 209"/>
        <o:r id="V:Rule8" type="connector" idref="#肘形连接符 212"/>
        <o:r id="V:Rule9" type="connector" idref="#肘形连接符 20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29F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84C15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84C15"/>
    <w:pPr>
      <w:keepNext/>
      <w:keepLines/>
      <w:numPr>
        <w:numId w:val="5"/>
      </w:numPr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rsid w:val="004D233C"/>
    <w:pPr>
      <w:keepNext/>
      <w:keepLines/>
      <w:numPr>
        <w:numId w:val="1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63A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432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432D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432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432D9"/>
    <w:rPr>
      <w:sz w:val="18"/>
      <w:szCs w:val="18"/>
    </w:rPr>
  </w:style>
  <w:style w:type="paragraph" w:styleId="a5">
    <w:name w:val="List Paragraph"/>
    <w:basedOn w:val="a"/>
    <w:uiPriority w:val="34"/>
    <w:qFormat/>
    <w:rsid w:val="005432D9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984C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4C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6C16D8"/>
    <w:rPr>
      <w:rFonts w:asciiTheme="majorHAnsi" w:eastAsia="黑体" w:hAnsiTheme="majorHAnsi" w:cstheme="majorBidi"/>
      <w:sz w:val="20"/>
      <w:szCs w:val="20"/>
    </w:rPr>
  </w:style>
  <w:style w:type="character" w:customStyle="1" w:styleId="3Char">
    <w:name w:val="标题 3 Char"/>
    <w:basedOn w:val="a0"/>
    <w:link w:val="3"/>
    <w:uiPriority w:val="9"/>
    <w:rsid w:val="004D233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63A7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10">
    <w:name w:val="toc 1"/>
    <w:basedOn w:val="a"/>
    <w:next w:val="a"/>
    <w:autoRedefine/>
    <w:uiPriority w:val="39"/>
    <w:rsid w:val="007D37E9"/>
    <w:pPr>
      <w:tabs>
        <w:tab w:val="right" w:leader="dot" w:pos="8302"/>
      </w:tabs>
      <w:jc w:val="center"/>
      <w:pPrChange w:id="0" w:author="Sky123.Org" w:date="2016-03-04T09:41:00Z">
        <w:pPr>
          <w:widowControl w:val="0"/>
          <w:tabs>
            <w:tab w:val="right" w:leader="dot" w:pos="8302"/>
          </w:tabs>
          <w:jc w:val="center"/>
        </w:pPr>
      </w:pPrChange>
    </w:pPr>
    <w:rPr>
      <w:rFonts w:ascii="Times New Roman" w:eastAsia="宋体" w:hAnsi="Times New Roman" w:cs="Times New Roman"/>
      <w:b/>
      <w:color w:val="FFFFFF" w:themeColor="background1"/>
      <w:sz w:val="32"/>
      <w:szCs w:val="32"/>
      <w:rPrChange w:id="0" w:author="Sky123.Org" w:date="2016-03-04T09:41:00Z">
        <w:rPr>
          <w:rFonts w:eastAsia="宋体"/>
          <w:b/>
          <w:kern w:val="2"/>
          <w:sz w:val="32"/>
          <w:szCs w:val="32"/>
          <w:lang w:val="en-US" w:eastAsia="zh-CN" w:bidi="ar-SA"/>
        </w:rPr>
      </w:rPrChange>
    </w:rPr>
  </w:style>
  <w:style w:type="paragraph" w:styleId="a7">
    <w:name w:val="Body Text"/>
    <w:basedOn w:val="a"/>
    <w:link w:val="Char1"/>
    <w:rsid w:val="00B56FEB"/>
    <w:pPr>
      <w:spacing w:after="120"/>
    </w:pPr>
    <w:rPr>
      <w:rFonts w:ascii="Times New Roman" w:eastAsia="宋体" w:hAnsi="Times New Roman" w:cs="Times New Roman"/>
      <w:szCs w:val="24"/>
    </w:rPr>
  </w:style>
  <w:style w:type="character" w:customStyle="1" w:styleId="Char1">
    <w:name w:val="正文文本 Char"/>
    <w:basedOn w:val="a0"/>
    <w:link w:val="a7"/>
    <w:rsid w:val="00B56FEB"/>
    <w:rPr>
      <w:rFonts w:ascii="Times New Roman" w:eastAsia="宋体" w:hAnsi="Times New Roman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B56FE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56FE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B56FE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B56FEB"/>
    <w:rPr>
      <w:color w:val="0563C1" w:themeColor="hyperlink"/>
      <w:u w:val="single"/>
    </w:rPr>
  </w:style>
  <w:style w:type="paragraph" w:styleId="a9">
    <w:name w:val="Balloon Text"/>
    <w:basedOn w:val="a"/>
    <w:link w:val="Char2"/>
    <w:uiPriority w:val="99"/>
    <w:semiHidden/>
    <w:unhideWhenUsed/>
    <w:rsid w:val="005B0AD1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5B0AD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CE6EE-3C13-442A-ABD2-F19CDA7F1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18</Pages>
  <Words>474</Words>
  <Characters>2703</Characters>
  <Application>Microsoft Office Word</Application>
  <DocSecurity>0</DocSecurity>
  <Lines>22</Lines>
  <Paragraphs>6</Paragraphs>
  <ScaleCrop>false</ScaleCrop>
  <Company/>
  <LinksUpToDate>false</LinksUpToDate>
  <CharactersWithSpaces>3171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zzj</dc:creator>
  <cp:keywords/>
  <dc:description/>
  <cp:lastModifiedBy>Sky123.Org</cp:lastModifiedBy>
  <cp:revision>8</cp:revision>
  <dcterms:created xsi:type="dcterms:W3CDTF">2016-02-02T06:16:00Z</dcterms:created>
  <dcterms:modified xsi:type="dcterms:W3CDTF">2016-03-04T01:41:00Z</dcterms:modified>
</cp:coreProperties>
</file>